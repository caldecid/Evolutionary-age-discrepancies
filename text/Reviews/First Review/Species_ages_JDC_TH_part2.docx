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E0F17" w14:textId="77777777" w:rsidR="00FA56D5" w:rsidRDefault="00E21D65">
      <w:pPr>
        <w:pStyle w:val="Ttulo1"/>
      </w:pPr>
      <w:bookmarkStart w:id="0" w:name="methods"/>
      <w:bookmarkEnd w:id="0"/>
      <w:r>
        <w:t>Results</w:t>
      </w:r>
    </w:p>
    <w:p w14:paraId="09F1E1B3" w14:textId="194159EC" w:rsidR="00FA56D5" w:rsidRDefault="00E21D65" w:rsidP="009C0C98">
      <w:pPr>
        <w:pStyle w:val="FirstParagraph"/>
      </w:pPr>
      <w:r>
        <w:br/>
      </w:r>
      <w:r w:rsidR="005F4841">
        <w:rPr>
          <w:i/>
          <w:iCs/>
        </w:rPr>
        <w:t>Risk to confuse a younger with an older species</w:t>
      </w:r>
      <w:r>
        <w:br/>
      </w:r>
      <w:commentRangeStart w:id="1"/>
      <w:commentRangeEnd w:id="1"/>
      <w:r w:rsidR="009C0C98">
        <w:rPr>
          <w:rStyle w:val="Refdecomentario"/>
        </w:rPr>
        <w:commentReference w:id="1"/>
      </w:r>
    </w:p>
    <w:p w14:paraId="15BA30CF" w14:textId="2D4F023F" w:rsidR="00FA56D5" w:rsidRDefault="00E21D65" w:rsidP="005F4841">
      <w:pPr>
        <w:pStyle w:val="FirstParagraph"/>
        <w:rPr>
          <w:ins w:id="2" w:author="Juan Carrillo" w:date="2023-05-12T18:58:00Z"/>
          <w:i/>
          <w:iCs/>
        </w:rPr>
      </w:pPr>
      <w:r>
        <w:br/>
      </w:r>
      <w:bookmarkStart w:id="3" w:name="_Hlk137476713"/>
      <w:r>
        <w:t xml:space="preserve">For </w:t>
      </w:r>
      <w:r w:rsidR="005F4841">
        <w:t xml:space="preserve">the combination of strictly </w:t>
      </w:r>
      <w:r>
        <w:t xml:space="preserve">bifurcating speciation </w:t>
      </w:r>
      <w:r w:rsidR="005F4841">
        <w:t>and all extinction scenarios</w:t>
      </w:r>
      <w:r>
        <w:t xml:space="preserve">, </w:t>
      </w:r>
      <w:r w:rsidR="005F4841">
        <w:t xml:space="preserve">selecting the phylogenetically youngest and oldest species never resulted in a case where the presumed older species has been in fact the younger of the two species according to their simulated </w:t>
      </w:r>
      <w:proofErr w:type="gramStart"/>
      <w:r w:rsidR="005F4841">
        <w:t>age  (</w:t>
      </w:r>
      <w:proofErr w:type="gramEnd"/>
      <w:r w:rsidR="005F4841">
        <w:t>Figure </w:t>
      </w:r>
      <w:hyperlink w:anchor="fig:oldest_vs_youngest">
        <w:r w:rsidR="005F4841">
          <w:rPr>
            <w:rStyle w:val="Hipervnculo"/>
          </w:rPr>
          <w:t>9</w:t>
        </w:r>
      </w:hyperlink>
      <w:r w:rsidR="005F4841">
        <w:t>)</w:t>
      </w:r>
      <w:r>
        <w:t>.</w:t>
      </w:r>
      <w:r w:rsidR="005F4841">
        <w:t xml:space="preserve"> Thus, there is no risk of committing a qualitative error when comparing species at the extremes of the age range of a time-calibrated phylogeny.</w:t>
      </w:r>
      <w:r>
        <w:t xml:space="preserve"> </w:t>
      </w:r>
      <w:r w:rsidR="005F4841">
        <w:t>In contrast</w:t>
      </w:r>
      <w:r>
        <w:t xml:space="preserve">, for budding speciation, </w:t>
      </w:r>
      <w:r w:rsidR="005F4841">
        <w:t>even under no extinction, in</w:t>
      </w:r>
      <w:r>
        <w:t xml:space="preserve"> 2.2%</w:t>
      </w:r>
      <w:r w:rsidR="005F4841">
        <w:t xml:space="preserve"> of all cases the phylogenetically oldest species had a true age </w:t>
      </w:r>
      <w:proofErr w:type="spellStart"/>
      <w:r w:rsidR="005F4841">
        <w:t>youngerthan</w:t>
      </w:r>
      <w:proofErr w:type="spellEnd"/>
      <w:r w:rsidR="005F4841">
        <w:t xml:space="preserve"> the phylogenetically youngest </w:t>
      </w:r>
      <w:proofErr w:type="spellStart"/>
      <w:proofErr w:type="gramStart"/>
      <w:r w:rsidR="005F4841">
        <w:t>species.This</w:t>
      </w:r>
      <w:proofErr w:type="spellEnd"/>
      <w:proofErr w:type="gramEnd"/>
      <w:r w:rsidR="005F4841">
        <w:t xml:space="preserve"> rate of committing a qualitative error reached </w:t>
      </w:r>
      <w:r>
        <w:t>7.5% and 12.2% for intermediate and high extinction, respectively.</w:t>
      </w:r>
      <w:r w:rsidR="005F4841" w:rsidDel="005F4841">
        <w:t xml:space="preserve"> </w:t>
      </w:r>
      <w:bookmarkEnd w:id="3"/>
      <w:del w:id="4" w:author="HAUFFE Torsten" w:date="2023-05-24T07:31:00Z">
        <w:r w:rsidDel="005F4841">
          <w:br/>
        </w:r>
        <w:r w:rsidDel="005F4841">
          <w:br/>
        </w:r>
      </w:del>
      <w:bookmarkStart w:id="5" w:name="_Hlk137476824"/>
      <w:r w:rsidR="005F4841">
        <w:t xml:space="preserve">When we compare the ages of two random species instead of the phylogenetically youngest and oldest species, the error rate for confusing the older with the younger one generally increased. </w:t>
      </w:r>
      <w:r>
        <w:t>While there is no such risk under bifurcating speciation with no extinction, the error rate increased 6% and 8%, respectively, for intermediate and high extinction (Figure </w:t>
      </w:r>
      <w:hyperlink w:anchor="fig:old_vs_young_random">
        <w:r>
          <w:rPr>
            <w:rStyle w:val="Hipervnculo"/>
          </w:rPr>
          <w:t>10</w:t>
        </w:r>
      </w:hyperlink>
      <w:r>
        <w:t xml:space="preserve">). Under budding </w:t>
      </w:r>
      <w:proofErr w:type="gramStart"/>
      <w:r>
        <w:t>speciation ,</w:t>
      </w:r>
      <w:proofErr w:type="gramEnd"/>
      <w:r>
        <w:t xml:space="preserve"> irrespectively of the extinction level, the younger species was confused with the older in more than 25% of all cases.</w:t>
      </w:r>
      <w:bookmarkEnd w:id="5"/>
      <w:r>
        <w:br/>
      </w:r>
    </w:p>
    <w:p w14:paraId="22EF2874" w14:textId="249F2E69" w:rsidR="00FA56D5" w:rsidRDefault="005071D5">
      <w:pPr>
        <w:pStyle w:val="FirstParagraph"/>
        <w:rPr>
          <w:ins w:id="6" w:author="Juan Carrillo" w:date="2023-05-12T18:58:00Z"/>
          <w:i/>
          <w:iCs/>
        </w:rPr>
      </w:pPr>
      <w:bookmarkStart w:id="7" w:name="_Hlk137477197"/>
      <w:r>
        <w:rPr>
          <w:i/>
          <w:iCs/>
        </w:rPr>
        <w:t>Quantifying uncertainty in species age under budding speciation</w:t>
      </w:r>
      <w:r w:rsidR="00E21D65">
        <w:br/>
      </w:r>
      <w:r>
        <w:t>T</w:t>
      </w:r>
      <w:r w:rsidR="00E21D65">
        <w:t xml:space="preserve">he </w:t>
      </w:r>
      <w:r>
        <w:t xml:space="preserve">coverage of true ages by the 95% </w:t>
      </w:r>
      <w:r w:rsidR="00E21D65">
        <w:t xml:space="preserve">confidence interval </w:t>
      </w:r>
      <w:r>
        <w:t xml:space="preserve">obtained with our </w:t>
      </w:r>
      <w:commentRangeStart w:id="8"/>
      <w:r>
        <w:t xml:space="preserve">geometric age function </w:t>
      </w:r>
      <w:commentRangeEnd w:id="8"/>
      <w:r>
        <w:rPr>
          <w:rStyle w:val="Refdecomentario"/>
        </w:rPr>
        <w:commentReference w:id="8"/>
      </w:r>
      <w:r w:rsidR="00E21D65">
        <w:t>is considerably high, with 94% in a low, 90% for an intermediate, and 76% for a high extinction scenario (Figure </w:t>
      </w:r>
      <w:hyperlink w:anchor="fig:confidence_int">
        <w:r w:rsidR="00E21D65">
          <w:rPr>
            <w:rStyle w:val="Hipervnculo"/>
          </w:rPr>
          <w:t>13</w:t>
        </w:r>
      </w:hyperlink>
      <w:r w:rsidR="00E21D65">
        <w:t>).</w:t>
      </w:r>
      <w:r>
        <w:t xml:space="preserve"> </w:t>
      </w:r>
      <w:commentRangeStart w:id="9"/>
      <w:r>
        <w:t>However, the width of the confidence intervals is large, reaching often from almost the root of the phylogeny until the phylogenetic age of the species.</w:t>
      </w:r>
      <w:commentRangeEnd w:id="9"/>
      <w:r>
        <w:rPr>
          <w:rStyle w:val="Refdecomentario"/>
        </w:rPr>
        <w:commentReference w:id="9"/>
      </w:r>
      <w:r w:rsidR="00E21D65">
        <w:br/>
      </w:r>
    </w:p>
    <w:p w14:paraId="4BEFA6E8" w14:textId="36498CED" w:rsidR="00FA56D5" w:rsidRDefault="00CF2FA9">
      <w:pPr>
        <w:pStyle w:val="FirstParagraph"/>
      </w:pPr>
      <w:r>
        <w:t>Imprint of extinction risk on phylogenetic ages</w:t>
      </w:r>
      <w:r w:rsidR="00E21D65">
        <w:br/>
        <w:t>Phylogenetic age showed a completely correct estimation (</w:t>
      </w:r>
      <w:r>
        <w:t xml:space="preserve">i.e. </w:t>
      </w:r>
      <w:r w:rsidR="00E21D65">
        <w:t xml:space="preserve">5 of 5 conservation status </w:t>
      </w:r>
      <w:commentRangeStart w:id="10"/>
      <w:commentRangeEnd w:id="10"/>
      <w:r>
        <w:rPr>
          <w:rStyle w:val="Refdecomentario"/>
        </w:rPr>
        <w:commentReference w:id="10"/>
      </w:r>
      <w:r>
        <w:t>reflected by the phylogenetic age of the species</w:t>
      </w:r>
      <w:r w:rsidR="00E21D65">
        <w:t xml:space="preserve">) </w:t>
      </w:r>
      <w:r>
        <w:t>in</w:t>
      </w:r>
      <w:r w:rsidR="00E21D65">
        <w:t xml:space="preserve"> 75% of the trees in a low, 69% in an intermediate, and 56% in a high extinction scenario</w:t>
      </w:r>
      <w:r w:rsidR="004B3BFA">
        <w:t xml:space="preserve"> (Figure </w:t>
      </w:r>
      <w:hyperlink w:anchor="fig:extinction_phylo">
        <w:r w:rsidR="004B3BFA">
          <w:rPr>
            <w:rStyle w:val="Hipervnculo"/>
          </w:rPr>
          <w:t>14</w:t>
        </w:r>
      </w:hyperlink>
      <w:r w:rsidR="004B3BFA">
        <w:t>)</w:t>
      </w:r>
      <w:r w:rsidR="00E21D65">
        <w:br/>
        <w:t>When acknowledging partial correct estimation (3 or more conservation status estimated corrected), the phylogenetic age showed the same pattern with 97% in a low, 94% in an intermediate, and 91% in a high extinction scenario. Moreover, the mean probable age slightly improved with 99% in a low, 97% in an intermediate, and 87% in a high extinction scenario</w:t>
      </w:r>
      <w:commentRangeStart w:id="11"/>
      <w:r w:rsidR="00E21D65">
        <w:t>.</w:t>
      </w:r>
      <w:commentRangeEnd w:id="11"/>
      <w:r w:rsidR="004B3BFA">
        <w:rPr>
          <w:rStyle w:val="Refdecomentario"/>
        </w:rPr>
        <w:commentReference w:id="11"/>
      </w:r>
    </w:p>
    <w:p w14:paraId="43E2F809" w14:textId="77777777" w:rsidR="00FA56D5" w:rsidRDefault="00E21D65">
      <w:pPr>
        <w:pStyle w:val="Ttulo1"/>
      </w:pPr>
      <w:bookmarkStart w:id="12" w:name="results"/>
      <w:bookmarkStart w:id="13" w:name="discussion"/>
      <w:bookmarkEnd w:id="7"/>
      <w:bookmarkEnd w:id="12"/>
      <w:r>
        <w:lastRenderedPageBreak/>
        <w:t>Discussion</w:t>
      </w:r>
    </w:p>
    <w:p w14:paraId="5E4F4A23" w14:textId="1E85C21C" w:rsidR="00357EAE" w:rsidRDefault="006F637B">
      <w:pPr>
        <w:pStyle w:val="FirstParagraph"/>
        <w:rPr>
          <w:ins w:id="14" w:author="HAUFFE Torsten" w:date="2023-05-24T08:59:00Z"/>
        </w:rPr>
      </w:pPr>
      <w:ins w:id="15" w:author="HAUFFE Torsten" w:date="2023-05-24T08:59:00Z">
        <w:r>
          <w:t>I think the discussion needs a better structure. I suggest:</w:t>
        </w:r>
      </w:ins>
    </w:p>
    <w:p w14:paraId="0C745DEE" w14:textId="14484FB6" w:rsidR="006F637B" w:rsidRDefault="006F637B" w:rsidP="006F637B">
      <w:pPr>
        <w:pStyle w:val="Textoindependiente"/>
        <w:numPr>
          <w:ilvl w:val="0"/>
          <w:numId w:val="13"/>
        </w:numPr>
        <w:rPr>
          <w:ins w:id="16" w:author="HAUFFE Torsten" w:date="2023-05-24T09:00:00Z"/>
        </w:rPr>
      </w:pPr>
      <w:ins w:id="17" w:author="HAUFFE Torsten" w:date="2023-05-24T09:00:00Z">
        <w:r>
          <w:t>Short summary of the key results. This is especially crucial if you have 14 result + supplementary figures</w:t>
        </w:r>
      </w:ins>
      <w:ins w:id="18" w:author="HAUFFE Torsten" w:date="2023-05-24T09:04:00Z">
        <w:r>
          <w:t xml:space="preserve">. </w:t>
        </w:r>
      </w:ins>
      <w:ins w:id="19" w:author="HAUFFE Torsten" w:date="2023-05-24T09:05:00Z">
        <w:r>
          <w:t xml:space="preserve">This should end with the message that speciation mode </w:t>
        </w:r>
      </w:ins>
      <w:ins w:id="20" w:author="HAUFFE Torsten" w:date="2023-05-24T09:07:00Z">
        <w:r>
          <w:t xml:space="preserve">and high extinction have the highest </w:t>
        </w:r>
      </w:ins>
      <w:ins w:id="21" w:author="HAUFFE Torsten" w:date="2023-05-24T09:05:00Z">
        <w:r>
          <w:t>impact on age errors (if I understand the r</w:t>
        </w:r>
      </w:ins>
      <w:ins w:id="22" w:author="HAUFFE Torsten" w:date="2023-05-24T09:06:00Z">
        <w:r>
          <w:t>esults correctly)</w:t>
        </w:r>
      </w:ins>
    </w:p>
    <w:p w14:paraId="3018ADC1" w14:textId="195C246A" w:rsidR="006F637B" w:rsidRDefault="006F637B" w:rsidP="006F637B">
      <w:pPr>
        <w:pStyle w:val="Textoindependiente"/>
        <w:numPr>
          <w:ilvl w:val="0"/>
          <w:numId w:val="13"/>
        </w:numPr>
        <w:rPr>
          <w:ins w:id="23" w:author="HAUFFE Torsten" w:date="2023-05-24T09:07:00Z"/>
        </w:rPr>
      </w:pPr>
      <w:ins w:id="24" w:author="HAUFFE Torsten" w:date="2023-05-24T09:07:00Z">
        <w:r>
          <w:t>Why does speciation mode matters?</w:t>
        </w:r>
      </w:ins>
    </w:p>
    <w:p w14:paraId="7EEDC28E" w14:textId="57ED59FD" w:rsidR="006F637B" w:rsidRDefault="006F637B" w:rsidP="006F637B">
      <w:pPr>
        <w:pStyle w:val="Textoindependiente"/>
        <w:numPr>
          <w:ilvl w:val="0"/>
          <w:numId w:val="13"/>
        </w:numPr>
        <w:rPr>
          <w:ins w:id="25" w:author="HAUFFE Torsten" w:date="2023-05-24T09:09:00Z"/>
        </w:rPr>
      </w:pPr>
      <w:ins w:id="26" w:author="HAUFFE Torsten" w:date="2023-05-24T09:07:00Z">
        <w:r>
          <w:t xml:space="preserve">Why </w:t>
        </w:r>
      </w:ins>
      <w:ins w:id="27" w:author="HAUFFE Torsten" w:date="2023-05-24T09:08:00Z">
        <w:r>
          <w:t>is high extinction introducing large errors? (Crucial to mention that most likely extinction is high in the real world)</w:t>
        </w:r>
      </w:ins>
    </w:p>
    <w:p w14:paraId="47A2270F" w14:textId="572E86F2" w:rsidR="006F637B" w:rsidRDefault="009F4F65" w:rsidP="006F637B">
      <w:pPr>
        <w:pStyle w:val="Textoindependiente"/>
        <w:numPr>
          <w:ilvl w:val="0"/>
          <w:numId w:val="13"/>
        </w:numPr>
        <w:rPr>
          <w:ins w:id="28" w:author="HAUFFE Torsten" w:date="2023-05-24T09:12:00Z"/>
        </w:rPr>
      </w:pPr>
      <w:ins w:id="29" w:author="HAUFFE Torsten" w:date="2023-05-24T09:11:00Z">
        <w:r>
          <w:t xml:space="preserve">Are eco-evolutionary analyses affected by </w:t>
        </w:r>
      </w:ins>
      <w:ins w:id="30" w:author="HAUFFE Torsten" w:date="2023-05-24T09:13:00Z">
        <w:r>
          <w:t>erroneous species ages</w:t>
        </w:r>
      </w:ins>
      <w:ins w:id="31" w:author="HAUFFE Torsten" w:date="2023-05-24T09:11:00Z">
        <w:r>
          <w:t>?</w:t>
        </w:r>
      </w:ins>
    </w:p>
    <w:p w14:paraId="012D34FE" w14:textId="7A93F68B" w:rsidR="009F4F65" w:rsidRDefault="009F4F65" w:rsidP="006F637B">
      <w:pPr>
        <w:pStyle w:val="Textoindependiente"/>
        <w:numPr>
          <w:ilvl w:val="0"/>
          <w:numId w:val="13"/>
        </w:numPr>
        <w:rPr>
          <w:ins w:id="32" w:author="HAUFFE Torsten" w:date="2023-05-24T09:12:00Z"/>
        </w:rPr>
      </w:pPr>
      <w:ins w:id="33" w:author="HAUFFE Torsten" w:date="2023-05-24T09:12:00Z">
        <w:r>
          <w:t xml:space="preserve">What can be done to mitigate </w:t>
        </w:r>
      </w:ins>
      <w:ins w:id="34" w:author="HAUFFE Torsten" w:date="2023-05-24T09:13:00Z">
        <w:r>
          <w:t xml:space="preserve">this </w:t>
        </w:r>
      </w:ins>
      <w:ins w:id="35" w:author="HAUFFE Torsten" w:date="2023-05-24T09:14:00Z">
        <w:r>
          <w:t>effect</w:t>
        </w:r>
      </w:ins>
      <w:ins w:id="36" w:author="HAUFFE Torsten" w:date="2023-05-24T09:12:00Z">
        <w:r>
          <w:t>?</w:t>
        </w:r>
      </w:ins>
    </w:p>
    <w:p w14:paraId="4D82042D" w14:textId="2A428D0F" w:rsidR="009F4F65" w:rsidRPr="006F637B" w:rsidRDefault="009F4F65">
      <w:pPr>
        <w:pStyle w:val="Textoindependiente"/>
        <w:rPr>
          <w:ins w:id="37" w:author="HAUFFE Torsten" w:date="2023-05-24T08:59:00Z"/>
        </w:rPr>
        <w:pPrChange w:id="38" w:author="HAUFFE Torsten" w:date="2023-05-24T09:12:00Z">
          <w:pPr>
            <w:pStyle w:val="FirstParagraph"/>
          </w:pPr>
        </w:pPrChange>
      </w:pPr>
      <w:ins w:id="39" w:author="HAUFFE Torsten" w:date="2023-05-24T09:12:00Z">
        <w:r>
          <w:t>If you agree, I can move the sections below but doing this n</w:t>
        </w:r>
      </w:ins>
      <w:ins w:id="40" w:author="HAUFFE Torsten" w:date="2023-05-24T09:13:00Z">
        <w:r>
          <w:t>ow would probably cause a bit of chaos.</w:t>
        </w:r>
      </w:ins>
    </w:p>
    <w:p w14:paraId="75523E5E" w14:textId="76B13163" w:rsidR="00FA56D5" w:rsidRDefault="00E21D65">
      <w:pPr>
        <w:pStyle w:val="FirstParagraph"/>
      </w:pPr>
      <w:bookmarkStart w:id="41" w:name="_Hlk137492445"/>
      <w:r>
        <w:t xml:space="preserve">Our study shows that extinction rates and speciation modes greatly influence the mismatch between true and phylogenetic age. Moreover, the error patterns are different regarding the combination of both processes. As we expected, a phylogeny whose taxonomy was derived from a bifurcating speciation process presents no or low mismatch between true and phylogenetic age due to the bifurcating node structure of phylogenies and the way phylogenetic age is estimated (Meier and </w:t>
      </w:r>
      <w:proofErr w:type="spellStart"/>
      <w:r>
        <w:t>Willmann</w:t>
      </w:r>
      <w:proofErr w:type="spellEnd"/>
      <w:r>
        <w:t xml:space="preserve"> 2000). </w:t>
      </w:r>
      <w:r w:rsidR="004330FA">
        <w:t>Our study</w:t>
      </w:r>
      <w:r>
        <w:t xml:space="preserve"> has also shown that </w:t>
      </w:r>
      <w:r w:rsidR="004330FA">
        <w:t>under</w:t>
      </w:r>
      <w:r>
        <w:t xml:space="preserve"> budding </w:t>
      </w:r>
      <w:proofErr w:type="gramStart"/>
      <w:r>
        <w:t xml:space="preserve">speciation  </w:t>
      </w:r>
      <w:r w:rsidR="004330FA">
        <w:t>shows</w:t>
      </w:r>
      <w:proofErr w:type="gramEnd"/>
      <w:r>
        <w:t xml:space="preserve"> a</w:t>
      </w:r>
      <w:r w:rsidR="004330FA">
        <w:t>n</w:t>
      </w:r>
      <w:r>
        <w:t xml:space="preserve"> high </w:t>
      </w:r>
      <w:r w:rsidR="004330FA">
        <w:t>error in</w:t>
      </w:r>
      <w:r>
        <w:t xml:space="preserve"> phylogenetic age </w:t>
      </w:r>
      <w:r w:rsidR="004330FA">
        <w:t>under no extinction that</w:t>
      </w:r>
      <w:r>
        <w:t xml:space="preserve"> increases </w:t>
      </w:r>
      <w:r w:rsidR="004330FA">
        <w:t xml:space="preserve">linearly </w:t>
      </w:r>
      <w:r>
        <w:t>w</w:t>
      </w:r>
      <w:r w:rsidR="004330FA">
        <w:t xml:space="preserve">ith </w:t>
      </w:r>
      <w:r>
        <w:t>extinction</w:t>
      </w:r>
      <w:commentRangeStart w:id="42"/>
      <w:r w:rsidR="00A02AEE">
        <w:t>(Figure 4)</w:t>
      </w:r>
      <w:commentRangeEnd w:id="42"/>
      <w:r w:rsidR="00A02AEE">
        <w:rPr>
          <w:rStyle w:val="Refdecomentario"/>
        </w:rPr>
        <w:commentReference w:id="42"/>
      </w:r>
      <w:r>
        <w:t xml:space="preserve">. </w:t>
      </w:r>
      <w:r w:rsidR="004330FA">
        <w:t>Likewise</w:t>
      </w:r>
      <w:r>
        <w:t xml:space="preserve">, anagenetic </w:t>
      </w:r>
      <w:r w:rsidR="004330FA">
        <w:t>speciation</w:t>
      </w:r>
      <w:r>
        <w:t xml:space="preserve">, combined with budding or bifurcating speciation, </w:t>
      </w:r>
      <w:r w:rsidR="004330FA">
        <w:t>resulted in high errors</w:t>
      </w:r>
      <w:r>
        <w:t xml:space="preserve">. The anagenetic error is not affected by extinction rates, suggesting that if a clade experiences a certain degree of anagenesis, it should be discouraged to estimate ages from phylogenies. The geometric function did not </w:t>
      </w:r>
      <w:r w:rsidR="004330FA">
        <w:t xml:space="preserve">improve </w:t>
      </w:r>
      <w:commentRangeStart w:id="43"/>
      <w:r w:rsidR="004330FA">
        <w:t>the</w:t>
      </w:r>
      <w:r>
        <w:t xml:space="preserve"> accuracy </w:t>
      </w:r>
      <w:commentRangeEnd w:id="43"/>
      <w:r w:rsidR="004330FA">
        <w:rPr>
          <w:rStyle w:val="Refdecomentario"/>
        </w:rPr>
        <w:commentReference w:id="43"/>
      </w:r>
      <w:r>
        <w:t>regarding the true age estimation</w:t>
      </w:r>
      <w:r w:rsidR="004330FA">
        <w:t>.</w:t>
      </w:r>
      <w:r>
        <w:t xml:space="preserve"> </w:t>
      </w:r>
      <w:r w:rsidR="004330FA">
        <w:t xml:space="preserve">Its large confidence intervals and </w:t>
      </w:r>
      <w:proofErr w:type="gramStart"/>
      <w:r w:rsidR="004330FA">
        <w:t>the</w:t>
      </w:r>
      <w:r>
        <w:t xml:space="preserve">  high</w:t>
      </w:r>
      <w:proofErr w:type="gramEnd"/>
      <w:r>
        <w:t xml:space="preserve"> coverage, suggest</w:t>
      </w:r>
      <w:r w:rsidR="004330FA">
        <w:t xml:space="preserve"> that there is little signal </w:t>
      </w:r>
      <w:r w:rsidR="0003036C">
        <w:t>of the species age in a phylogeny under budding speciation. Since the coverage is also relatively high with high extinction, the main source of uncertainty is indeed the mode of speciation</w:t>
      </w:r>
      <w:r w:rsidR="004330FA">
        <w:t xml:space="preserve"> </w:t>
      </w:r>
    </w:p>
    <w:bookmarkEnd w:id="41"/>
    <w:p w14:paraId="6F2F98D4" w14:textId="273AFA57" w:rsidR="00FA56D5" w:rsidRDefault="00E21D65">
      <w:pPr>
        <w:pStyle w:val="FirstParagraph"/>
      </w:pPr>
      <w:r>
        <w:br/>
      </w:r>
      <w:bookmarkStart w:id="44" w:name="_Hlk137494999"/>
      <w:r>
        <w:t xml:space="preserve">For bifurcating speciation, the mean error between true and phylogenetic age was low, even in scenarios of high extinction. This is because </w:t>
      </w:r>
      <w:r w:rsidR="00890319">
        <w:t xml:space="preserve">taking the most recent ancestral node as </w:t>
      </w:r>
      <w:r>
        <w:t xml:space="preserve">phylogenetic age </w:t>
      </w:r>
      <w:r w:rsidR="00890319">
        <w:t>results in</w:t>
      </w:r>
      <w:r>
        <w:t xml:space="preserve"> sister species </w:t>
      </w:r>
      <w:r w:rsidR="00890319">
        <w:t>to be</w:t>
      </w:r>
      <w:ins w:id="45" w:author="Carlos Calderon del Cid" w:date="2023-06-12T20:42:00Z">
        <w:r w:rsidR="00F21ECF">
          <w:t xml:space="preserve"> </w:t>
        </w:r>
      </w:ins>
      <w:r>
        <w:t xml:space="preserve">identical in age, the same as implied by bifurcating speciation. Due to </w:t>
      </w:r>
      <w:r w:rsidR="00890319">
        <w:t>only introducing bias by extinction</w:t>
      </w:r>
      <w:r>
        <w:t xml:space="preserve">, there was a low </w:t>
      </w:r>
      <w:r w:rsidR="00890319">
        <w:t xml:space="preserve">risk of </w:t>
      </w:r>
      <w:r w:rsidR="00BD14C5">
        <w:t>confusing the oldest with the youngest species</w:t>
      </w:r>
      <w:r w:rsidR="00890319">
        <w:t>.</w:t>
      </w:r>
      <w:r>
        <w:t xml:space="preserve"> </w:t>
      </w:r>
      <w:commentRangeStart w:id="46"/>
      <w:r w:rsidR="00890319">
        <w:t>This</w:t>
      </w:r>
      <w:r>
        <w:t xml:space="preserve"> means that for this speciation mode, the inferences made from the relationship between phylogenetic age and eco-evolutionary variables indeed ca</w:t>
      </w:r>
      <w:r w:rsidR="0003036C">
        <w:t>pture</w:t>
      </w:r>
      <w:r>
        <w:t xml:space="preserve"> the signal of the true age.</w:t>
      </w:r>
      <w:commentRangeEnd w:id="46"/>
      <w:r w:rsidR="00890319">
        <w:rPr>
          <w:rStyle w:val="Refdecomentario"/>
        </w:rPr>
        <w:commentReference w:id="46"/>
      </w:r>
      <w:bookmarkEnd w:id="44"/>
    </w:p>
    <w:p w14:paraId="1006E073" w14:textId="64AC9D2F" w:rsidR="00FA56D5" w:rsidRDefault="00E21D65">
      <w:pPr>
        <w:pStyle w:val="FirstParagraph"/>
        <w:rPr>
          <w:ins w:id="47" w:author="Juan Carrillo" w:date="2023-05-12T19:26:00Z"/>
        </w:rPr>
      </w:pPr>
      <w:r>
        <w:br/>
      </w:r>
      <w:bookmarkStart w:id="48" w:name="_Hlk137495195"/>
      <w:r>
        <w:t xml:space="preserve">For budding speciation, there is a high mismatch between ages, even in no-extinction scenarios; however, the overall error does not increase considerably with increasing </w:t>
      </w:r>
      <w:r>
        <w:lastRenderedPageBreak/>
        <w:t xml:space="preserve">extinction rates. Half of the phylogenetic age estimations in no-extinction scenarios always underestimate the true age, while when extinction rates increase, overestimation appears and rises until balancing with underestimation at high extinction scenarios. This pattern happens due to the phylogenetic estimation assumption of considering sister species as coeval, which, in no extinction scenario, only correctly estimates the youngest species of any bifurcation. Moreover, when extinction rates increase, the youngest species of a </w:t>
      </w:r>
      <w:r w:rsidR="009F5359">
        <w:t xml:space="preserve">clade evolving through </w:t>
      </w:r>
      <w:r>
        <w:t xml:space="preserve">bifurcation </w:t>
      </w:r>
      <w:r w:rsidR="009F5359">
        <w:t xml:space="preserve">speciation </w:t>
      </w:r>
      <w:r>
        <w:t xml:space="preserve">can be wrongly </w:t>
      </w:r>
      <w:r w:rsidR="008A5FE8">
        <w:t xml:space="preserve">taken </w:t>
      </w:r>
      <w:r>
        <w:t>as</w:t>
      </w:r>
      <w:r w:rsidR="008A5FE8">
        <w:t xml:space="preserve"> phylogenetically</w:t>
      </w:r>
      <w:r>
        <w:t xml:space="preserve"> old </w:t>
      </w:r>
      <w:r w:rsidR="008A5FE8">
        <w:t>(</w:t>
      </w:r>
      <w:proofErr w:type="gramStart"/>
      <w:r w:rsidR="008A5FE8">
        <w:t>i.e.</w:t>
      </w:r>
      <w:proofErr w:type="gramEnd"/>
      <w:r w:rsidR="008A5FE8">
        <w:t xml:space="preserve"> having a long terminal branch) </w:t>
      </w:r>
      <w:r>
        <w:t xml:space="preserve">if </w:t>
      </w:r>
      <w:r w:rsidR="008A5FE8">
        <w:t xml:space="preserve">all </w:t>
      </w:r>
      <w:r>
        <w:t>ancestral species</w:t>
      </w:r>
      <w:r w:rsidR="008A5FE8">
        <w:t xml:space="preserve"> to that branch</w:t>
      </w:r>
      <w:r>
        <w:t xml:space="preserve"> </w:t>
      </w:r>
      <w:r w:rsidR="008A5FE8">
        <w:t>are</w:t>
      </w:r>
      <w:r>
        <w:t xml:space="preserve"> extinct. Due to these misinterpretation patterns, the qualitative error is high and increases considerably </w:t>
      </w:r>
      <w:commentRangeStart w:id="49"/>
      <w:r>
        <w:t xml:space="preserve">(four-fold) </w:t>
      </w:r>
      <w:commentRangeEnd w:id="49"/>
      <w:r w:rsidR="009F5359">
        <w:rPr>
          <w:rStyle w:val="Refdecomentario"/>
        </w:rPr>
        <w:commentReference w:id="49"/>
      </w:r>
      <w:r>
        <w:t xml:space="preserve">with extinction rates in the extreme example of the oldest vs. youngest species. </w:t>
      </w:r>
      <w:commentRangeStart w:id="50"/>
      <w:r>
        <w:t xml:space="preserve">Thus, </w:t>
      </w:r>
      <w:commentRangeEnd w:id="50"/>
      <w:r w:rsidR="008A5FE8">
        <w:rPr>
          <w:rStyle w:val="Refdecomentario"/>
        </w:rPr>
        <w:commentReference w:id="50"/>
      </w:r>
      <w:r>
        <w:t>for clades div</w:t>
      </w:r>
      <w:r w:rsidR="0003036C">
        <w:t>ersifying</w:t>
      </w:r>
      <w:r>
        <w:t xml:space="preserve"> predominantly through budding speciation, the phylogenetic age </w:t>
      </w:r>
      <w:commentRangeStart w:id="51"/>
      <w:commentRangeEnd w:id="51"/>
      <w:r w:rsidR="009F5359">
        <w:rPr>
          <w:rStyle w:val="Refdecomentario"/>
        </w:rPr>
        <w:commentReference w:id="51"/>
      </w:r>
      <w:r w:rsidR="009F5359">
        <w:t>is not equal to the true age for</w:t>
      </w:r>
      <w:r>
        <w:t xml:space="preserve"> half of the species, </w:t>
      </w:r>
      <w:commentRangeStart w:id="52"/>
      <w:r>
        <w:t>and some of these mismatches would be extreme regarding the true age</w:t>
      </w:r>
      <w:commentRangeEnd w:id="52"/>
      <w:r w:rsidR="009F5359">
        <w:rPr>
          <w:rStyle w:val="Refdecomentario"/>
        </w:rPr>
        <w:commentReference w:id="52"/>
      </w:r>
      <w:r>
        <w:t>.</w:t>
      </w:r>
    </w:p>
    <w:bookmarkEnd w:id="48"/>
    <w:p w14:paraId="72DD50C0" w14:textId="299167B5" w:rsidR="00FA56D5" w:rsidRDefault="00E21D65">
      <w:pPr>
        <w:pStyle w:val="FirstParagraph"/>
        <w:rPr>
          <w:ins w:id="53" w:author="Juan Carrillo" w:date="2023-05-12T19:37:00Z"/>
        </w:rPr>
      </w:pPr>
      <w:r>
        <w:br/>
      </w:r>
      <w:bookmarkStart w:id="54" w:name="_Hlk137506074"/>
      <w:ins w:id="55" w:author="HAUFFE Torsten" w:date="2023-05-24T08:02:00Z">
        <w:r w:rsidR="0003036C">
          <w:t xml:space="preserve">Given the sometimes large error when </w:t>
        </w:r>
      </w:ins>
      <w:ins w:id="56" w:author="HAUFFE Torsten" w:date="2023-05-24T08:03:00Z">
        <w:r w:rsidR="0003036C">
          <w:t>equating</w:t>
        </w:r>
      </w:ins>
      <w:ins w:id="57" w:author="HAUFFE Torsten" w:date="2023-05-24T08:02:00Z">
        <w:r w:rsidR="0003036C">
          <w:t xml:space="preserve"> p</w:t>
        </w:r>
      </w:ins>
      <w:ins w:id="58" w:author="HAUFFE Torsten" w:date="2023-05-24T08:03:00Z">
        <w:r w:rsidR="0003036C">
          <w:t>hylogenetic age with the age of the species, t</w:t>
        </w:r>
      </w:ins>
      <w:del w:id="59" w:author="HAUFFE Torsten" w:date="2023-05-24T08:03:00Z">
        <w:r w:rsidDel="0003036C">
          <w:delText>T</w:delText>
        </w:r>
      </w:del>
      <w:r>
        <w:t xml:space="preserve">he </w:t>
      </w:r>
      <w:del w:id="60" w:author="Juan Carrillo" w:date="2023-05-12T19:26:00Z">
        <w:r>
          <w:delText xml:space="preserve">real </w:delText>
        </w:r>
      </w:del>
      <w:ins w:id="61" w:author="HAUFFE Torsten" w:date="2023-05-24T08:03:00Z">
        <w:r w:rsidR="0003036C">
          <w:t>question</w:t>
        </w:r>
      </w:ins>
      <w:ins w:id="62" w:author="Juan Carrillo" w:date="2023-05-12T19:26:00Z">
        <w:del w:id="63" w:author="HAUFFE Torsten" w:date="2023-05-24T08:03:00Z">
          <w:r w:rsidDel="0003036C">
            <w:delText xml:space="preserve">main </w:delText>
          </w:r>
        </w:del>
      </w:ins>
      <w:del w:id="64" w:author="HAUFFE Torsten" w:date="2023-05-24T08:03:00Z">
        <w:r w:rsidDel="0003036C">
          <w:delText>issue</w:delText>
        </w:r>
      </w:del>
      <w:r>
        <w:t xml:space="preserve"> is whether </w:t>
      </w:r>
      <w:ins w:id="65" w:author="HAUFFE Torsten" w:date="2023-05-24T08:03:00Z">
        <w:r w:rsidR="0003036C">
          <w:t>this</w:t>
        </w:r>
      </w:ins>
      <w:ins w:id="66" w:author="HAUFFE Torsten" w:date="2023-05-24T08:04:00Z">
        <w:r w:rsidR="0003036C">
          <w:t xml:space="preserve"> </w:t>
        </w:r>
      </w:ins>
      <w:del w:id="67" w:author="HAUFFE Torsten" w:date="2023-05-24T08:03:00Z">
        <w:r w:rsidDel="0003036C">
          <w:delText xml:space="preserve">the age misinterpretation of individual species can </w:delText>
        </w:r>
      </w:del>
      <w:r>
        <w:t>affect</w:t>
      </w:r>
      <w:ins w:id="68" w:author="HAUFFE Torsten" w:date="2023-05-24T08:04:00Z">
        <w:r w:rsidR="0003036C">
          <w:t>s</w:t>
        </w:r>
      </w:ins>
      <w:r>
        <w:t xml:space="preserve"> the inferences made from the relationship between a clade’s evolutionary history and </w:t>
      </w:r>
      <w:commentRangeStart w:id="69"/>
      <w:r>
        <w:t>eco-evolutionary variables</w:t>
      </w:r>
      <w:ins w:id="70" w:author="HAUFFE Torsten" w:date="2023-05-24T08:18:00Z">
        <w:r w:rsidR="00890319">
          <w:t xml:space="preserve"> </w:t>
        </w:r>
        <w:commentRangeEnd w:id="69"/>
        <w:r w:rsidR="00890319">
          <w:rPr>
            <w:rStyle w:val="Refdecomentario"/>
          </w:rPr>
          <w:commentReference w:id="69"/>
        </w:r>
        <w:r w:rsidR="00890319">
          <w:t>like range sizes or XXX</w:t>
        </w:r>
      </w:ins>
      <w:r>
        <w:t xml:space="preserve">. </w:t>
      </w:r>
      <w:del w:id="71" w:author="Juan Carrillo" w:date="2023-05-12T19:27:00Z">
        <w:r>
          <w:delText>Because it may be the case that the</w:delText>
        </w:r>
      </w:del>
      <w:ins w:id="72" w:author="Juan Carrillo" w:date="2023-05-12T19:27:00Z">
        <w:r>
          <w:t>If</w:t>
        </w:r>
      </w:ins>
      <w:r>
        <w:t xml:space="preserve"> phylogenetic ages still capture the overall tendency </w:t>
      </w:r>
      <w:commentRangeStart w:id="73"/>
      <w:del w:id="74" w:author="HAUFFE Torsten" w:date="2023-05-24T08:04:00Z">
        <w:r w:rsidDel="0003036C">
          <w:delText>of a clade’s</w:delText>
        </w:r>
      </w:del>
      <w:ins w:id="75" w:author="HAUFFE Torsten" w:date="2023-05-24T08:04:00Z">
        <w:r w:rsidR="0003036C">
          <w:t>the</w:t>
        </w:r>
      </w:ins>
      <w:r>
        <w:t xml:space="preserve"> true ages</w:t>
      </w:r>
      <w:commentRangeEnd w:id="73"/>
      <w:r>
        <w:commentReference w:id="73"/>
      </w:r>
      <w:r>
        <w:t xml:space="preserve"> related to one or more variables, </w:t>
      </w:r>
      <w:del w:id="76" w:author="Juan Carrillo" w:date="2023-05-12T19:29:00Z">
        <w:r>
          <w:delText>thus our arguing would be pointless and superficial</w:delText>
        </w:r>
      </w:del>
      <w:ins w:id="77" w:author="Juan Carrillo" w:date="2023-05-12T19:29:00Z">
        <w:r>
          <w:t xml:space="preserve">it could be argued that phylogenetic age is useful to </w:t>
        </w:r>
      </w:ins>
      <w:ins w:id="78" w:author="Juan Carrillo" w:date="2023-05-12T19:31:00Z">
        <w:r>
          <w:t>infer relationships between species longevity and eco-evolutionary variables</w:t>
        </w:r>
      </w:ins>
      <w:r>
        <w:t xml:space="preserve">. </w:t>
      </w:r>
      <w:ins w:id="79" w:author="Juan Carrillo" w:date="2023-05-12T19:33:00Z">
        <w:r>
          <w:t>M</w:t>
        </w:r>
      </w:ins>
      <w:del w:id="80" w:author="Juan Carrillo" w:date="2023-05-12T19:33:00Z">
        <w:r>
          <w:delText>However, m</w:delText>
        </w:r>
      </w:del>
      <w:r>
        <w:t xml:space="preserve">ost authors using </w:t>
      </w:r>
      <w:del w:id="81" w:author="Juan Carrillo" w:date="2023-05-12T19:33:00Z">
        <w:r>
          <w:delText xml:space="preserve">taxa </w:delText>
        </w:r>
      </w:del>
      <w:ins w:id="82" w:author="Juan Carrillo" w:date="2023-05-12T19:33:00Z">
        <w:r>
          <w:t xml:space="preserve">phylogenetic </w:t>
        </w:r>
      </w:ins>
      <w:r>
        <w:t xml:space="preserve">age for their research acknowledge </w:t>
      </w:r>
      <w:del w:id="83" w:author="Juan Carrillo" w:date="2023-05-12T19:33:00Z">
        <w:r>
          <w:delText>this problem</w:delText>
        </w:r>
      </w:del>
      <w:ins w:id="84" w:author="Juan Carrillo" w:date="2023-05-12T19:33:00Z">
        <w:r>
          <w:t>the challenges</w:t>
        </w:r>
      </w:ins>
      <w:r>
        <w:t xml:space="preserve">, and </w:t>
      </w:r>
      <w:del w:id="85" w:author="Juan Carrillo" w:date="2023-05-12T19:36:00Z">
        <w:r>
          <w:delText>some ingeniously confront it</w:delText>
        </w:r>
      </w:del>
      <w:ins w:id="86" w:author="Juan Carrillo" w:date="2023-05-12T19:36:00Z">
        <w:r>
          <w:t>have proposed approaches to account for them</w:t>
        </w:r>
      </w:ins>
      <w:ins w:id="87" w:author="Juan Carrillo" w:date="2023-05-12T19:58:00Z">
        <w:r>
          <w:t xml:space="preserve"> by combining phylogenetic, </w:t>
        </w:r>
        <w:proofErr w:type="spellStart"/>
        <w:r>
          <w:t>biogeographic,and</w:t>
        </w:r>
        <w:proofErr w:type="spellEnd"/>
        <w:r>
          <w:t xml:space="preserve"> ecological information</w:t>
        </w:r>
      </w:ins>
      <w:r>
        <w:t xml:space="preserve"> (Swenson 2019</w:t>
      </w:r>
      <w:commentRangeStart w:id="88"/>
      <w:r>
        <w:t xml:space="preserve">). </w:t>
      </w:r>
      <w:del w:id="89" w:author="HAUFFE Torsten" w:date="2023-05-24T08:04:00Z">
        <w:r w:rsidDel="0003036C">
          <w:delText xml:space="preserve">For example, Tanentzap et al. (2015), whose purpose was to estimate colonization time for assessing priority effects in plants, used the clade’s stem age as the divergence time between the most recent common ancestor of a New Zealand clade and its nearest extant relative outside the island. </w:delText>
        </w:r>
      </w:del>
      <w:commentRangeEnd w:id="88"/>
      <w:r w:rsidR="0003036C">
        <w:rPr>
          <w:rStyle w:val="Refdecomentario"/>
        </w:rPr>
        <w:commentReference w:id="88"/>
      </w:r>
      <w:commentRangeStart w:id="90"/>
      <w:r>
        <w:t>The same strategy (utilizing the stem age) was applied for associating taxon age to range size and extinction risk in plants (</w:t>
      </w:r>
      <w:proofErr w:type="spellStart"/>
      <w:r>
        <w:t>Tanentzap</w:t>
      </w:r>
      <w:proofErr w:type="spellEnd"/>
      <w:r>
        <w:t xml:space="preserve"> et al. 2020). </w:t>
      </w:r>
      <w:commentRangeEnd w:id="90"/>
      <w:r w:rsidR="0003036C">
        <w:rPr>
          <w:rStyle w:val="Refdecomentario"/>
        </w:rPr>
        <w:commentReference w:id="90"/>
      </w:r>
      <w:r>
        <w:t xml:space="preserve">Additionally, </w:t>
      </w:r>
      <w:proofErr w:type="spellStart"/>
      <w:r>
        <w:t>Sonne</w:t>
      </w:r>
      <w:proofErr w:type="spellEnd"/>
      <w:r>
        <w:t xml:space="preserve"> et al. (2022) determined young and old Andean hummingbirds by generating 1000 trees and listing the species that fell into the first and fourth branch length quartile, respectively, and then used a sensitivity analysis to evaluate the consequences of different species composition in their results (</w:t>
      </w:r>
      <w:proofErr w:type="spellStart"/>
      <w:r>
        <w:t>Fjeldså</w:t>
      </w:r>
      <w:proofErr w:type="spellEnd"/>
      <w:r>
        <w:t xml:space="preserve">, Bowie, and </w:t>
      </w:r>
      <w:proofErr w:type="spellStart"/>
      <w:r>
        <w:t>Rahbek</w:t>
      </w:r>
      <w:proofErr w:type="spellEnd"/>
      <w:r>
        <w:t xml:space="preserve"> 2012). Nevertheless, neither strategy acknowledges the real problems of age uncertainty: the unknown extinction rates and speciation modes of phylogenies. The extinction signal analysis makes this point clear because it </w:t>
      </w:r>
      <w:commentRangeStart w:id="91"/>
      <w:del w:id="92" w:author="HAUFFE Torsten" w:date="2023-05-24T08:08:00Z">
        <w:r w:rsidDel="007B3CB2">
          <w:delText xml:space="preserve">proved </w:delText>
        </w:r>
      </w:del>
      <w:commentRangeEnd w:id="91"/>
      <w:r w:rsidR="007B3CB2">
        <w:rPr>
          <w:rStyle w:val="Refdecomentario"/>
        </w:rPr>
        <w:commentReference w:id="91"/>
      </w:r>
      <w:ins w:id="93" w:author="HAUFFE Torsten" w:date="2023-05-24T08:08:00Z">
        <w:r w:rsidR="007B3CB2">
          <w:t xml:space="preserve">showed </w:t>
        </w:r>
      </w:ins>
      <w:r>
        <w:t xml:space="preserve">that, even with the strong signal we assigned on purpose to the true ages, the number of incorrect inferences is considerable </w:t>
      </w:r>
      <w:del w:id="94" w:author="HAUFFE Torsten" w:date="2023-05-24T08:09:00Z">
        <w:r w:rsidDel="007B3CB2">
          <w:delText xml:space="preserve">in </w:delText>
        </w:r>
      </w:del>
      <w:r>
        <w:t xml:space="preserve">high </w:t>
      </w:r>
      <w:ins w:id="95" w:author="HAUFFE Torsten" w:date="2023-05-24T08:09:00Z">
        <w:r w:rsidR="007B3CB2">
          <w:t xml:space="preserve">among </w:t>
        </w:r>
      </w:ins>
      <w:r>
        <w:t>extinction scenarios.</w:t>
      </w:r>
      <w:bookmarkEnd w:id="54"/>
    </w:p>
    <w:p w14:paraId="2F6FBFB3" w14:textId="63B4E34A" w:rsidR="00FA56D5" w:rsidRDefault="00E21D65">
      <w:pPr>
        <w:pStyle w:val="FirstParagraph"/>
      </w:pPr>
      <w:r>
        <w:br/>
      </w:r>
      <w:bookmarkStart w:id="96" w:name="_Hlk137509058"/>
      <w:commentRangeStart w:id="97"/>
      <w:r>
        <w:t xml:space="preserve">Our results </w:t>
      </w:r>
      <w:commentRangeEnd w:id="97"/>
      <w:r w:rsidR="00BD14C5">
        <w:rPr>
          <w:rStyle w:val="Refdecomentario"/>
        </w:rPr>
        <w:commentReference w:id="97"/>
      </w:r>
      <w:r>
        <w:t xml:space="preserve">point out the errors associated with budding and bifurcating speciation; however, how do we know which is the predominant speciation mode of a clade to contemplate a likely percentage error in the phylogenetic age? </w:t>
      </w:r>
      <w:proofErr w:type="spellStart"/>
      <w:r>
        <w:t>Anacker</w:t>
      </w:r>
      <w:proofErr w:type="spellEnd"/>
      <w:r>
        <w:t xml:space="preserve"> and Strauss (2014) proposed, for example, that budding speciation leaves some signatures in sister species: </w:t>
      </w:r>
      <w:r>
        <w:lastRenderedPageBreak/>
        <w:t xml:space="preserve">they should have overlapping or adjacent ranges, their range sizes should be asymmetrical, and specific ecological traits should differ between them. These signatures are associated with sympatric and peripatric speciation (Barraclough, Vogler, and Harvey 1998). In this sense, bifurcating speciation can be associated with allopatric speciation and the signatures it leaves in the range of sister species: ranges should not be overlapping or adjacent, range sizes should not necessarily be asymmetrical, and ecological traits should not necessarily differ between them (Barraclough and Vogler 2000; Fitzpatrick and </w:t>
      </w:r>
      <w:proofErr w:type="spellStart"/>
      <w:r>
        <w:t>Turelli</w:t>
      </w:r>
      <w:proofErr w:type="spellEnd"/>
      <w:r>
        <w:t xml:space="preserve"> 2006). Thus, assessing a clade’s spatial dynamics before performing species age analyses could give us insights into the speciation modes and an approximate error of phylogenetic ages. In the case of the errors associated with different extinction scenarios, combining phylogenetic information with fossil data is recommended, although the fossil record is scarce in some groups (</w:t>
      </w:r>
      <w:proofErr w:type="spellStart"/>
      <w:r>
        <w:t>Rabosky</w:t>
      </w:r>
      <w:proofErr w:type="spellEnd"/>
      <w:r>
        <w:t xml:space="preserve"> 2010; Silvestro, </w:t>
      </w:r>
      <w:proofErr w:type="spellStart"/>
      <w:r>
        <w:t>Salamin</w:t>
      </w:r>
      <w:proofErr w:type="spellEnd"/>
      <w:r>
        <w:t xml:space="preserve">, and Schnitzler 2014; </w:t>
      </w:r>
      <w:proofErr w:type="spellStart"/>
      <w:r>
        <w:t>Brée</w:t>
      </w:r>
      <w:proofErr w:type="spellEnd"/>
      <w:r>
        <w:t xml:space="preserve">, Condamine, and </w:t>
      </w:r>
      <w:proofErr w:type="spellStart"/>
      <w:r>
        <w:t>Guinot</w:t>
      </w:r>
      <w:proofErr w:type="spellEnd"/>
      <w:r>
        <w:t xml:space="preserve"> 2022; </w:t>
      </w:r>
      <w:proofErr w:type="spellStart"/>
      <w:r>
        <w:t>López-Martı́nez</w:t>
      </w:r>
      <w:proofErr w:type="spellEnd"/>
      <w:r>
        <w:t xml:space="preserve"> et al. 2023).</w:t>
      </w:r>
    </w:p>
    <w:p w14:paraId="6D1A09DF" w14:textId="3D0CCAD8" w:rsidR="00FA56D5" w:rsidRDefault="00E21D65">
      <w:pPr>
        <w:pStyle w:val="FirstParagraph"/>
      </w:pPr>
      <w:r>
        <w:br/>
        <w:t xml:space="preserve">Using simulations, we showed the problems in estimating species age from phylogenetic trees and quantify the error in estimations under different scenarios. The challenges of using phylogenetic age as a proxy for species longevity are </w:t>
      </w:r>
      <w:proofErr w:type="gramStart"/>
      <w:r>
        <w:t>not  merely</w:t>
      </w:r>
      <w:proofErr w:type="gramEnd"/>
      <w:r>
        <w:t xml:space="preserve"> methodological. Time-calibrated phylogenetic trees of extant species do not contain information on the error sources, namely speciation modes and extinction rates. Thus, the phylogenetic age provides some information about true age, but it is a weak proxy to measure evolutionary history. Assessing the speciation modes with the methods </w:t>
      </w:r>
      <w:commentRangeStart w:id="98"/>
      <w:r>
        <w:t xml:space="preserve">suggested here or others </w:t>
      </w:r>
      <w:commentRangeEnd w:id="98"/>
      <w:r>
        <w:commentReference w:id="98"/>
      </w:r>
      <w:r>
        <w:t xml:space="preserve">and estimate extinction rates by combining paleontological and neontological data, might help to estimate the ages percentage error. Approaches combining phylogenies, biogeography (to inform speciation modes), diversification (extinction rates), and traits might </w:t>
      </w:r>
      <w:proofErr w:type="spellStart"/>
      <w:proofErr w:type="gramStart"/>
      <w:r>
        <w:t>provided</w:t>
      </w:r>
      <w:proofErr w:type="spellEnd"/>
      <w:proofErr w:type="gramEnd"/>
      <w:r>
        <w:t xml:space="preserve"> a more comprehensive understanding on the relationship of species </w:t>
      </w:r>
      <w:proofErr w:type="spellStart"/>
      <w:r>
        <w:t>longetivity</w:t>
      </w:r>
      <w:proofErr w:type="spellEnd"/>
      <w:r>
        <w:t xml:space="preserve"> and eco-evolutionary processes.</w:t>
      </w:r>
      <w:bookmarkEnd w:id="96"/>
      <w:r>
        <w:br/>
      </w:r>
    </w:p>
    <w:p w14:paraId="1AF993AB" w14:textId="77777777" w:rsidR="00FA56D5" w:rsidRDefault="00E21D65">
      <w:pPr>
        <w:pStyle w:val="CaptionedFigure"/>
      </w:pPr>
      <w:r>
        <w:rPr>
          <w:noProof/>
        </w:rPr>
        <w:lastRenderedPageBreak/>
        <w:drawing>
          <wp:inline distT="0" distB="0" distL="0" distR="0" wp14:anchorId="2576E0DC" wp14:editId="5C9D1D14">
            <wp:extent cx="5334000" cy="426783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334000" cy="4267835"/>
                    </a:xfrm>
                    <a:prstGeom prst="rect">
                      <a:avLst/>
                    </a:prstGeom>
                  </pic:spPr>
                </pic:pic>
              </a:graphicData>
            </a:graphic>
          </wp:inline>
        </w:drawing>
      </w:r>
    </w:p>
    <w:p w14:paraId="73A2D113" w14:textId="33757AFB" w:rsidR="00FA56D5" w:rsidRDefault="00E21D65">
      <w:pPr>
        <w:pStyle w:val="ImageCaption"/>
      </w:pPr>
      <w:commentRangeStart w:id="99"/>
      <w:ins w:id="100" w:author="Unknown Author" w:date="2023-05-22T11:46:00Z">
        <w:r>
          <w:t xml:space="preserve">1. </w:t>
        </w:r>
      </w:ins>
      <w:commentRangeEnd w:id="99"/>
      <w:r w:rsidR="007F5ED7">
        <w:rPr>
          <w:rStyle w:val="Refdecomentario"/>
          <w:i w:val="0"/>
        </w:rPr>
        <w:commentReference w:id="99"/>
      </w:r>
      <w:ins w:id="101" w:author="HAUFFE Torsten" w:date="2023-05-24T09:40:00Z">
        <w:r w:rsidR="007C7B79">
          <w:t xml:space="preserve">Discrepancy </w:t>
        </w:r>
        <w:r w:rsidR="005938D8">
          <w:t>between species ages. Estimations based</w:t>
        </w:r>
      </w:ins>
      <w:ins w:id="102" w:author="HAUFFE Torsten" w:date="2023-05-24T09:41:00Z">
        <w:r w:rsidR="005938D8">
          <w:t xml:space="preserve"> on the first appearance in the fossil record and the length of the terminal branch in a time-calibrated phylogeny</w:t>
        </w:r>
        <w:commentRangeStart w:id="103"/>
        <w:r w:rsidR="005938D8">
          <w:t>. Data obtained from…</w:t>
        </w:r>
      </w:ins>
      <w:commentRangeEnd w:id="103"/>
      <w:ins w:id="104" w:author="HAUFFE Torsten" w:date="2023-05-24T09:42:00Z">
        <w:r w:rsidR="005938D8">
          <w:rPr>
            <w:rStyle w:val="Refdecomentario"/>
            <w:i w:val="0"/>
          </w:rPr>
          <w:commentReference w:id="103"/>
        </w:r>
      </w:ins>
      <w:commentRangeStart w:id="105"/>
      <w:r>
        <w:t>Comparison between the age estimated by the phylogenetic data and the fossil record for seven different species</w:t>
      </w:r>
      <w:commentRangeEnd w:id="105"/>
      <w:r>
        <w:commentReference w:id="105"/>
      </w:r>
    </w:p>
    <w:p w14:paraId="483BAA75" w14:textId="77777777" w:rsidR="00FA56D5" w:rsidRDefault="00E21D65">
      <w:pPr>
        <w:pStyle w:val="CaptionedFigure"/>
      </w:pPr>
      <w:r>
        <w:rPr>
          <w:noProof/>
        </w:rPr>
        <w:lastRenderedPageBreak/>
        <w:drawing>
          <wp:inline distT="0" distB="0" distL="0" distR="0" wp14:anchorId="12717B35" wp14:editId="26906C28">
            <wp:extent cx="5334000" cy="300037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5334000" cy="3000375"/>
                    </a:xfrm>
                    <a:prstGeom prst="rect">
                      <a:avLst/>
                    </a:prstGeom>
                  </pic:spPr>
                </pic:pic>
              </a:graphicData>
            </a:graphic>
          </wp:inline>
        </w:drawing>
      </w:r>
    </w:p>
    <w:p w14:paraId="34071B5A" w14:textId="7789E303" w:rsidR="00FA56D5" w:rsidRDefault="00E21D65">
      <w:pPr>
        <w:pStyle w:val="ImageCaption"/>
      </w:pPr>
      <w:ins w:id="106" w:author="Unknown Author" w:date="2023-05-22T11:46:00Z">
        <w:r>
          <w:t xml:space="preserve">2. </w:t>
        </w:r>
      </w:ins>
      <w:r w:rsidR="00CF5C26">
        <w:t>Impact of speciation mode and extinction on species age. F</w:t>
      </w:r>
      <w:r>
        <w:t xml:space="preserve">or the same </w:t>
      </w:r>
      <w:commentRangeStart w:id="107"/>
      <w:commentRangeStart w:id="108"/>
      <w:r>
        <w:t>hypothetical</w:t>
      </w:r>
      <w:commentRangeEnd w:id="107"/>
      <w:r w:rsidR="00CF5C26">
        <w:t>, time-calibrated</w:t>
      </w:r>
      <w:r>
        <w:commentReference w:id="107"/>
      </w:r>
      <w:r>
        <w:t xml:space="preserve"> phylogen</w:t>
      </w:r>
      <w:r w:rsidR="00CF5C26">
        <w:t>y</w:t>
      </w:r>
      <w:commentRangeEnd w:id="108"/>
      <w:r w:rsidR="00CF5C26">
        <w:rPr>
          <w:rStyle w:val="Refdecomentario"/>
          <w:i w:val="0"/>
        </w:rPr>
        <w:commentReference w:id="108"/>
      </w:r>
      <w:r w:rsidR="00CF5C26">
        <w:t xml:space="preserve"> of extant species,</w:t>
      </w:r>
      <w:r>
        <w:t xml:space="preserve"> </w:t>
      </w:r>
      <w:r w:rsidR="00CF5C26">
        <w:t>the continuation of the same color indicates the same species, solid lines represent extant, and dashed lines extinct species under different speciation modes and extinction scenarios. Numbers display the resulting age of the respective species.</w:t>
      </w:r>
    </w:p>
    <w:p w14:paraId="0FB1252A" w14:textId="77777777" w:rsidR="00FA56D5" w:rsidRDefault="00E21D65">
      <w:pPr>
        <w:pStyle w:val="CaptionedFigure"/>
      </w:pPr>
      <w:r>
        <w:rPr>
          <w:noProof/>
        </w:rPr>
        <w:drawing>
          <wp:inline distT="0" distB="0" distL="0" distR="0" wp14:anchorId="0D921473" wp14:editId="3827320E">
            <wp:extent cx="5334000" cy="376618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5334000" cy="3766185"/>
                    </a:xfrm>
                    <a:prstGeom prst="rect">
                      <a:avLst/>
                    </a:prstGeom>
                  </pic:spPr>
                </pic:pic>
              </a:graphicData>
            </a:graphic>
          </wp:inline>
        </w:drawing>
      </w:r>
    </w:p>
    <w:p w14:paraId="19EB6B17" w14:textId="0E55698E" w:rsidR="00FA56D5" w:rsidRDefault="00E21D65">
      <w:pPr>
        <w:pStyle w:val="ImageCaption"/>
      </w:pPr>
      <w:commentRangeStart w:id="109"/>
      <w:ins w:id="110" w:author="Unknown Author" w:date="2023-05-22T11:46:00Z">
        <w:r>
          <w:t>3.</w:t>
        </w:r>
      </w:ins>
      <w:commentRangeEnd w:id="109"/>
      <w:r w:rsidR="00EF6D5B">
        <w:rPr>
          <w:rStyle w:val="Refdecomentario"/>
          <w:i w:val="0"/>
        </w:rPr>
        <w:commentReference w:id="109"/>
      </w:r>
      <w:ins w:id="111" w:author="Unknown Author" w:date="2023-05-22T11:46:00Z">
        <w:r>
          <w:t xml:space="preserve"> </w:t>
        </w:r>
      </w:ins>
      <w:r>
        <w:t xml:space="preserve">True age </w:t>
      </w:r>
      <w:del w:id="112" w:author="HAUFFE Torsten" w:date="2023-05-24T09:46:00Z">
        <w:r w:rsidDel="00EF6D5B">
          <w:delText>vs</w:delText>
        </w:r>
      </w:del>
      <w:ins w:id="113" w:author="HAUFFE Torsten" w:date="2023-05-24T09:46:00Z">
        <w:r w:rsidR="00EF6D5B">
          <w:t>versus</w:t>
        </w:r>
      </w:ins>
      <w:del w:id="114" w:author="HAUFFE Torsten" w:date="2023-05-24T09:46:00Z">
        <w:r w:rsidDel="00EF6D5B">
          <w:delText>.</w:delText>
        </w:r>
      </w:del>
      <w:r>
        <w:t xml:space="preserve"> </w:t>
      </w:r>
      <w:del w:id="115" w:author="HAUFFE Torsten" w:date="2023-05-24T09:46:00Z">
        <w:r w:rsidDel="00EF6D5B">
          <w:delText xml:space="preserve">Phylogenetic </w:delText>
        </w:r>
      </w:del>
      <w:ins w:id="116" w:author="HAUFFE Torsten" w:date="2023-05-24T09:46:00Z">
        <w:r w:rsidR="00EF6D5B">
          <w:t xml:space="preserve">phylogenetic </w:t>
        </w:r>
      </w:ins>
      <w:r>
        <w:t>age</w:t>
      </w:r>
      <w:del w:id="117" w:author="HAUFFE Torsten" w:date="2023-05-24T09:46:00Z">
        <w:r w:rsidDel="00EF6D5B">
          <w:delText xml:space="preserve"> (scaled)</w:delText>
        </w:r>
      </w:del>
      <w:r>
        <w:t xml:space="preserve"> at low and high turnover</w:t>
      </w:r>
      <w:ins w:id="118" w:author="HAUFFE Torsten" w:date="2023-05-24T09:46:00Z">
        <w:r w:rsidR="00EF6D5B">
          <w:t>.</w:t>
        </w:r>
      </w:ins>
      <w:del w:id="119" w:author="HAUFFE Torsten" w:date="2023-05-24T09:46:00Z">
        <w:r w:rsidDel="00EF6D5B">
          <w:delText>;</w:delText>
        </w:r>
      </w:del>
      <w:r>
        <w:t xml:space="preserve"> for bifurcating and budding speciation</w:t>
      </w:r>
      <w:ins w:id="120" w:author="HAUFFE Torsten" w:date="2023-05-24T09:46:00Z">
        <w:r w:rsidR="00EF6D5B">
          <w:t>.</w:t>
        </w:r>
      </w:ins>
    </w:p>
    <w:p w14:paraId="777818FC" w14:textId="77777777" w:rsidR="00FA56D5" w:rsidRDefault="00E21D65">
      <w:pPr>
        <w:pStyle w:val="CaptionedFigure"/>
      </w:pPr>
      <w:r>
        <w:rPr>
          <w:noProof/>
        </w:rPr>
        <w:lastRenderedPageBreak/>
        <w:drawing>
          <wp:inline distT="0" distB="0" distL="0" distR="0" wp14:anchorId="52B8185B" wp14:editId="7B8B29A8">
            <wp:extent cx="5334000" cy="355727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5334000" cy="3557270"/>
                    </a:xfrm>
                    <a:prstGeom prst="rect">
                      <a:avLst/>
                    </a:prstGeom>
                  </pic:spPr>
                </pic:pic>
              </a:graphicData>
            </a:graphic>
          </wp:inline>
        </w:drawing>
      </w:r>
    </w:p>
    <w:p w14:paraId="55636E43" w14:textId="162C399B" w:rsidR="00FA56D5" w:rsidRDefault="00E21D65">
      <w:pPr>
        <w:pStyle w:val="ImageCaption"/>
      </w:pPr>
      <w:ins w:id="121" w:author="Unknown Author" w:date="2023-05-22T11:47:00Z">
        <w:r>
          <w:t xml:space="preserve">4. </w:t>
        </w:r>
      </w:ins>
      <w:commentRangeStart w:id="122"/>
      <w:r w:rsidR="00A4592B">
        <w:t>Error in equating phylogenetic age with speciation age</w:t>
      </w:r>
      <w:commentRangeEnd w:id="122"/>
      <w:r w:rsidR="00A4592B">
        <w:rPr>
          <w:rStyle w:val="Refdecomentario"/>
          <w:i w:val="0"/>
        </w:rPr>
        <w:commentReference w:id="122"/>
      </w:r>
      <w:r w:rsidR="00A4592B">
        <w:t xml:space="preserve">. </w:t>
      </w:r>
      <w:r w:rsidR="00E54942">
        <w:t xml:space="preserve">Error was quantified as mean absolute percentage error (MAPE) between the true ages of 100 species simulated under </w:t>
      </w:r>
      <w:commentRangeStart w:id="123"/>
      <w:r w:rsidR="00E54942">
        <w:t xml:space="preserve">(a) </w:t>
      </w:r>
      <w:commentRangeEnd w:id="123"/>
      <w:r w:rsidR="00E54942">
        <w:rPr>
          <w:rStyle w:val="Refdecomentario"/>
          <w:i w:val="0"/>
        </w:rPr>
        <w:commentReference w:id="123"/>
      </w:r>
      <w:r w:rsidR="00E54942">
        <w:t>bifurcating and (b) budding speciation and their phylogenetic ages after pruning extinct species. Each dot represents one replicate of the 300 simulations for each speciation mode using different rates of speciation and turnover.</w:t>
      </w:r>
    </w:p>
    <w:p w14:paraId="6289DDC6" w14:textId="77777777" w:rsidR="00FA56D5" w:rsidRDefault="00E21D65">
      <w:pPr>
        <w:pStyle w:val="CaptionedFigure"/>
      </w:pPr>
      <w:r>
        <w:rPr>
          <w:noProof/>
        </w:rPr>
        <w:lastRenderedPageBreak/>
        <w:drawing>
          <wp:inline distT="0" distB="0" distL="0" distR="0" wp14:anchorId="24CA00A1" wp14:editId="7486D7DB">
            <wp:extent cx="5055235" cy="541591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5055235" cy="5415915"/>
                    </a:xfrm>
                    <a:prstGeom prst="rect">
                      <a:avLst/>
                    </a:prstGeom>
                  </pic:spPr>
                </pic:pic>
              </a:graphicData>
            </a:graphic>
          </wp:inline>
        </w:drawing>
      </w:r>
    </w:p>
    <w:p w14:paraId="5E0DE22C" w14:textId="77777777" w:rsidR="00FA56D5" w:rsidRDefault="00E21D65">
      <w:pPr>
        <w:pStyle w:val="ImageCaption"/>
      </w:pPr>
      <w:commentRangeStart w:id="124"/>
      <w:ins w:id="125" w:author="Unknown Author" w:date="2023-05-22T11:47:00Z">
        <w:r>
          <w:t xml:space="preserve">5. </w:t>
        </w:r>
      </w:ins>
      <w:commentRangeEnd w:id="124"/>
      <w:r w:rsidR="00F64D4C">
        <w:rPr>
          <w:rStyle w:val="Refdecomentario"/>
          <w:i w:val="0"/>
        </w:rPr>
        <w:commentReference w:id="124"/>
      </w:r>
      <w:r>
        <w:t>Comparison between the True age vs. Phylogenetic age (scaled) distributions in different extinction scenarios (No extinction, Intermediate, and High); for bifurcating speciation</w:t>
      </w:r>
    </w:p>
    <w:p w14:paraId="55AAABBE" w14:textId="77777777" w:rsidR="00FA56D5" w:rsidRDefault="00E21D65">
      <w:pPr>
        <w:pStyle w:val="CaptionedFigure"/>
      </w:pPr>
      <w:r>
        <w:rPr>
          <w:noProof/>
        </w:rPr>
        <w:lastRenderedPageBreak/>
        <w:drawing>
          <wp:inline distT="0" distB="0" distL="0" distR="0" wp14:anchorId="7413F5AD" wp14:editId="3CC4D746">
            <wp:extent cx="5055235" cy="541591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5055235" cy="5415915"/>
                    </a:xfrm>
                    <a:prstGeom prst="rect">
                      <a:avLst/>
                    </a:prstGeom>
                  </pic:spPr>
                </pic:pic>
              </a:graphicData>
            </a:graphic>
          </wp:inline>
        </w:drawing>
      </w:r>
    </w:p>
    <w:p w14:paraId="0F8B783C" w14:textId="77777777" w:rsidR="00FA56D5" w:rsidRDefault="00E21D65">
      <w:pPr>
        <w:pStyle w:val="ImageCaption"/>
      </w:pPr>
      <w:commentRangeStart w:id="126"/>
      <w:ins w:id="127" w:author="Unknown Author" w:date="2023-05-22T11:47:00Z">
        <w:r>
          <w:t xml:space="preserve">6. </w:t>
        </w:r>
      </w:ins>
      <w:commentRangeEnd w:id="126"/>
      <w:r w:rsidR="00F64D4C">
        <w:rPr>
          <w:rStyle w:val="Refdecomentario"/>
          <w:i w:val="0"/>
        </w:rPr>
        <w:commentReference w:id="126"/>
      </w:r>
      <w:r>
        <w:t>Comparison between the True age vs. Phylogenetic age (scaled) distributions in different extinction scenarios (No extinction, Intermediate, and High); for budding speciation</w:t>
      </w:r>
    </w:p>
    <w:p w14:paraId="749051F6" w14:textId="77777777" w:rsidR="00FA56D5" w:rsidRDefault="00E21D65">
      <w:pPr>
        <w:pStyle w:val="CaptionedFigure"/>
      </w:pPr>
      <w:r>
        <w:rPr>
          <w:noProof/>
        </w:rPr>
        <w:lastRenderedPageBreak/>
        <w:drawing>
          <wp:inline distT="0" distB="0" distL="0" distR="0" wp14:anchorId="668361C8" wp14:editId="594B2F30">
            <wp:extent cx="4333240" cy="5415915"/>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4333240" cy="5415915"/>
                    </a:xfrm>
                    <a:prstGeom prst="rect">
                      <a:avLst/>
                    </a:prstGeom>
                  </pic:spPr>
                </pic:pic>
              </a:graphicData>
            </a:graphic>
          </wp:inline>
        </w:drawing>
      </w:r>
    </w:p>
    <w:p w14:paraId="5FA54519" w14:textId="77777777" w:rsidR="00FA56D5" w:rsidRDefault="00E21D65">
      <w:pPr>
        <w:pStyle w:val="ImageCaption"/>
      </w:pPr>
      <w:commentRangeStart w:id="128"/>
      <w:commentRangeStart w:id="129"/>
      <w:ins w:id="130" w:author="Unknown Author" w:date="2023-05-22T11:47:00Z">
        <w:r>
          <w:t xml:space="preserve">7. </w:t>
        </w:r>
      </w:ins>
      <w:commentRangeEnd w:id="128"/>
      <w:r w:rsidR="00F64D4C">
        <w:rPr>
          <w:rStyle w:val="Refdecomentario"/>
          <w:i w:val="0"/>
        </w:rPr>
        <w:commentReference w:id="128"/>
      </w:r>
      <w:commentRangeEnd w:id="129"/>
      <w:r w:rsidR="00F21ECF">
        <w:rPr>
          <w:rStyle w:val="Refdecomentario"/>
          <w:i w:val="0"/>
        </w:rPr>
        <w:commentReference w:id="129"/>
      </w:r>
      <w:r>
        <w:t>Phylogenetic - True age (scaled) in different extinction scenarios (No extinction, Intermediate, and High); for bifurcating speciation</w:t>
      </w:r>
    </w:p>
    <w:p w14:paraId="6258BE4D" w14:textId="77777777" w:rsidR="00FA56D5" w:rsidRDefault="00E21D65">
      <w:pPr>
        <w:pStyle w:val="CaptionedFigure"/>
      </w:pPr>
      <w:r>
        <w:rPr>
          <w:noProof/>
        </w:rPr>
        <w:lastRenderedPageBreak/>
        <w:drawing>
          <wp:inline distT="0" distB="0" distL="0" distR="0" wp14:anchorId="345E361B" wp14:editId="1D4E7257">
            <wp:extent cx="4333240" cy="541591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4333240" cy="5415915"/>
                    </a:xfrm>
                    <a:prstGeom prst="rect">
                      <a:avLst/>
                    </a:prstGeom>
                  </pic:spPr>
                </pic:pic>
              </a:graphicData>
            </a:graphic>
          </wp:inline>
        </w:drawing>
      </w:r>
    </w:p>
    <w:p w14:paraId="0189713C" w14:textId="77777777" w:rsidR="00FA56D5" w:rsidRDefault="00E21D65">
      <w:pPr>
        <w:pStyle w:val="ImageCaption"/>
      </w:pPr>
      <w:commentRangeStart w:id="131"/>
      <w:commentRangeStart w:id="132"/>
      <w:ins w:id="133" w:author="Unknown Author" w:date="2023-05-22T11:47:00Z">
        <w:r>
          <w:t xml:space="preserve">8. </w:t>
        </w:r>
      </w:ins>
      <w:r>
        <w:t>P</w:t>
      </w:r>
      <w:commentRangeEnd w:id="131"/>
      <w:r w:rsidR="00F64D4C">
        <w:rPr>
          <w:rStyle w:val="Refdecomentario"/>
          <w:i w:val="0"/>
        </w:rPr>
        <w:commentReference w:id="131"/>
      </w:r>
      <w:commentRangeEnd w:id="132"/>
      <w:r w:rsidR="00F21ECF">
        <w:rPr>
          <w:rStyle w:val="Refdecomentario"/>
          <w:i w:val="0"/>
        </w:rPr>
        <w:commentReference w:id="132"/>
      </w:r>
      <w:r>
        <w:t>hylogenetic - True age (scaled) in different extinction scenarios (No extinction, Intermediate, and High); for budding speciation</w:t>
      </w:r>
    </w:p>
    <w:p w14:paraId="10C9B56F" w14:textId="77777777" w:rsidR="00FA56D5" w:rsidRDefault="00E21D65">
      <w:pPr>
        <w:pStyle w:val="CaptionedFigure"/>
      </w:pPr>
      <w:r>
        <w:rPr>
          <w:noProof/>
        </w:rPr>
        <w:lastRenderedPageBreak/>
        <w:drawing>
          <wp:inline distT="0" distB="0" distL="0" distR="0" wp14:anchorId="658546D9" wp14:editId="44FBEB77">
            <wp:extent cx="5334000" cy="533400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7"/>
                    <a:stretch>
                      <a:fillRect/>
                    </a:stretch>
                  </pic:blipFill>
                  <pic:spPr bwMode="auto">
                    <a:xfrm>
                      <a:off x="0" y="0"/>
                      <a:ext cx="5334000" cy="5334000"/>
                    </a:xfrm>
                    <a:prstGeom prst="rect">
                      <a:avLst/>
                    </a:prstGeom>
                  </pic:spPr>
                </pic:pic>
              </a:graphicData>
            </a:graphic>
          </wp:inline>
        </w:drawing>
      </w:r>
    </w:p>
    <w:p w14:paraId="2542245D" w14:textId="24588DA8" w:rsidR="00FA56D5" w:rsidRDefault="00E21D65">
      <w:pPr>
        <w:pStyle w:val="ImageCaption"/>
      </w:pPr>
      <w:commentRangeStart w:id="134"/>
      <w:ins w:id="135" w:author="Unknown Author" w:date="2023-05-22T11:47:00Z">
        <w:r>
          <w:t xml:space="preserve">9. </w:t>
        </w:r>
      </w:ins>
      <w:commentRangeEnd w:id="134"/>
      <w:r w:rsidR="00EF6D5B">
        <w:rPr>
          <w:rStyle w:val="Refdecomentario"/>
          <w:i w:val="0"/>
        </w:rPr>
        <w:commentReference w:id="134"/>
      </w:r>
      <w:ins w:id="136" w:author="HAUFFE Torsten" w:date="2023-05-24T09:48:00Z">
        <w:r w:rsidR="00EF6D5B">
          <w:t>Risk to confuse the oldest with the you</w:t>
        </w:r>
      </w:ins>
      <w:ins w:id="137" w:author="HAUFFE Torsten" w:date="2023-05-24T09:49:00Z">
        <w:r w:rsidR="00EF6D5B">
          <w:t xml:space="preserve">ngest species. </w:t>
        </w:r>
      </w:ins>
      <w:ins w:id="138" w:author="HAUFFE Torsten" w:date="2023-05-24T09:52:00Z">
        <w:r w:rsidR="00B55D8D">
          <w:t>For 100 simulations under b</w:t>
        </w:r>
      </w:ins>
      <w:ins w:id="139" w:author="HAUFFE Torsten" w:date="2023-05-24T09:53:00Z">
        <w:r w:rsidR="00B55D8D">
          <w:t>ifurcating and budding speciation</w:t>
        </w:r>
      </w:ins>
      <w:ins w:id="140" w:author="HAUFFE Torsten" w:date="2023-05-24T09:55:00Z">
        <w:r w:rsidR="00963E09">
          <w:t>, combined with three different extinction levels</w:t>
        </w:r>
      </w:ins>
      <w:ins w:id="141" w:author="HAUFFE Torsten" w:date="2023-05-24T09:53:00Z">
        <w:r w:rsidR="00B55D8D">
          <w:t xml:space="preserve">, we selected the, according their phylogenetic ages, oldest and youngest species and calculated the </w:t>
        </w:r>
      </w:ins>
      <w:ins w:id="142" w:author="HAUFFE Torsten" w:date="2023-05-24T09:54:00Z">
        <w:r w:rsidR="00B55D8D">
          <w:t>difference in their true, simulated ages.</w:t>
        </w:r>
      </w:ins>
      <w:ins w:id="143" w:author="HAUFFE Torsten" w:date="2023-05-24T09:53:00Z">
        <w:r w:rsidR="00B55D8D">
          <w:t xml:space="preserve"> </w:t>
        </w:r>
      </w:ins>
      <w:ins w:id="144" w:author="HAUFFE Torsten" w:date="2023-05-24T09:57:00Z">
        <w:r w:rsidR="00963E09">
          <w:t>An age difference smaller than 0 indicates that the phylogenetically older species was in fact the younger species in our simulations and th</w:t>
        </w:r>
      </w:ins>
      <w:ins w:id="145" w:author="HAUFFE Torsten" w:date="2023-05-24T09:58:00Z">
        <w:r w:rsidR="00963E09">
          <w:t xml:space="preserve">erefore </w:t>
        </w:r>
      </w:ins>
      <w:ins w:id="146" w:author="HAUFFE Torsten" w:date="2023-05-24T09:59:00Z">
        <w:r w:rsidR="00CB252B">
          <w:t xml:space="preserve">the </w:t>
        </w:r>
      </w:ins>
      <w:ins w:id="147" w:author="HAUFFE Torsten" w:date="2023-05-24T10:00:00Z">
        <w:r w:rsidR="00CB252B">
          <w:t xml:space="preserve">comparison of </w:t>
        </w:r>
      </w:ins>
      <w:ins w:id="148" w:author="HAUFFE Torsten" w:date="2023-05-24T09:59:00Z">
        <w:r w:rsidR="00CB252B">
          <w:t>phyl</w:t>
        </w:r>
      </w:ins>
      <w:ins w:id="149" w:author="HAUFFE Torsten" w:date="2023-05-24T10:00:00Z">
        <w:r w:rsidR="00CB252B">
          <w:t xml:space="preserve">ogenetic ages is </w:t>
        </w:r>
      </w:ins>
      <w:ins w:id="150" w:author="HAUFFE Torsten" w:date="2023-05-24T09:58:00Z">
        <w:r w:rsidR="00963E09">
          <w:t>qualitatively wrong</w:t>
        </w:r>
      </w:ins>
      <w:ins w:id="151" w:author="HAUFFE Torsten" w:date="2023-05-24T10:00:00Z">
        <w:r w:rsidR="00CB252B">
          <w:t>.</w:t>
        </w:r>
      </w:ins>
      <w:del w:id="152" w:author="HAUFFE Torsten" w:date="2023-05-24T09:59:00Z">
        <w:r w:rsidDel="00963E09">
          <w:delText>Oldest - youngest species according to the phylogenetic age but using the true age (scaled); for bifurcating and budding speciation</w:delText>
        </w:r>
      </w:del>
    </w:p>
    <w:p w14:paraId="7579DC3C" w14:textId="77777777" w:rsidR="00FA56D5" w:rsidRDefault="00E21D65">
      <w:pPr>
        <w:pStyle w:val="CaptionedFigure"/>
      </w:pPr>
      <w:r>
        <w:rPr>
          <w:noProof/>
        </w:rPr>
        <w:lastRenderedPageBreak/>
        <w:drawing>
          <wp:inline distT="0" distB="0" distL="0" distR="0" wp14:anchorId="0F851F02" wp14:editId="01033CFD">
            <wp:extent cx="5334000" cy="53340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8"/>
                    <a:stretch>
                      <a:fillRect/>
                    </a:stretch>
                  </pic:blipFill>
                  <pic:spPr bwMode="auto">
                    <a:xfrm>
                      <a:off x="0" y="0"/>
                      <a:ext cx="5334000" cy="5334000"/>
                    </a:xfrm>
                    <a:prstGeom prst="rect">
                      <a:avLst/>
                    </a:prstGeom>
                  </pic:spPr>
                </pic:pic>
              </a:graphicData>
            </a:graphic>
          </wp:inline>
        </w:drawing>
      </w:r>
    </w:p>
    <w:p w14:paraId="5F02E730" w14:textId="77777777" w:rsidR="00FA56D5" w:rsidRDefault="00E21D65">
      <w:pPr>
        <w:pStyle w:val="ImageCaption"/>
      </w:pPr>
      <w:ins w:id="153" w:author="Unknown Author" w:date="2023-05-22T11:47:00Z">
        <w:r>
          <w:t xml:space="preserve">10. </w:t>
        </w:r>
      </w:ins>
      <w:r>
        <w:t>Old - young random species according to the phylogenetic age but using the true age (scaled); for bifurcating and budding speciation</w:t>
      </w:r>
    </w:p>
    <w:p w14:paraId="0D6C0890" w14:textId="77777777" w:rsidR="00FA56D5" w:rsidRDefault="00E21D65">
      <w:pPr>
        <w:pStyle w:val="CaptionedFigure"/>
      </w:pPr>
      <w:r>
        <w:rPr>
          <w:noProof/>
        </w:rPr>
        <w:lastRenderedPageBreak/>
        <w:drawing>
          <wp:inline distT="0" distB="0" distL="0" distR="0" wp14:anchorId="74475E4B" wp14:editId="70F95FC7">
            <wp:extent cx="4333240" cy="541591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9"/>
                    <a:stretch>
                      <a:fillRect/>
                    </a:stretch>
                  </pic:blipFill>
                  <pic:spPr bwMode="auto">
                    <a:xfrm>
                      <a:off x="0" y="0"/>
                      <a:ext cx="4333240" cy="5415915"/>
                    </a:xfrm>
                    <a:prstGeom prst="rect">
                      <a:avLst/>
                    </a:prstGeom>
                  </pic:spPr>
                </pic:pic>
              </a:graphicData>
            </a:graphic>
          </wp:inline>
        </w:drawing>
      </w:r>
    </w:p>
    <w:p w14:paraId="049133EA" w14:textId="77777777" w:rsidR="00FA56D5" w:rsidRDefault="00E21D65">
      <w:pPr>
        <w:pStyle w:val="ImageCaption"/>
      </w:pPr>
      <w:commentRangeStart w:id="154"/>
      <w:commentRangeStart w:id="155"/>
      <w:ins w:id="156" w:author="Unknown Author" w:date="2023-05-22T17:01:00Z">
        <w:r>
          <w:t xml:space="preserve">11. </w:t>
        </w:r>
      </w:ins>
      <w:commentRangeEnd w:id="154"/>
      <w:r w:rsidR="00F64D4C">
        <w:rPr>
          <w:rStyle w:val="Refdecomentario"/>
          <w:i w:val="0"/>
        </w:rPr>
        <w:commentReference w:id="154"/>
      </w:r>
      <w:commentRangeEnd w:id="155"/>
      <w:r w:rsidR="00F21ECF">
        <w:rPr>
          <w:rStyle w:val="Refdecomentario"/>
          <w:i w:val="0"/>
        </w:rPr>
        <w:commentReference w:id="155"/>
      </w:r>
      <w:r>
        <w:t>Geometric function accuracy regarding the Most probable age, for three extinction scenarios (Low, Intermediate, and High extinction)</w:t>
      </w:r>
    </w:p>
    <w:p w14:paraId="518142F1" w14:textId="77777777" w:rsidR="00FA56D5" w:rsidRDefault="00E21D65">
      <w:pPr>
        <w:pStyle w:val="CaptionedFigure"/>
      </w:pPr>
      <w:r>
        <w:rPr>
          <w:noProof/>
        </w:rPr>
        <w:lastRenderedPageBreak/>
        <w:drawing>
          <wp:inline distT="0" distB="0" distL="0" distR="0" wp14:anchorId="29DC3654" wp14:editId="001CF0B0">
            <wp:extent cx="4333240" cy="541591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0"/>
                    <a:stretch>
                      <a:fillRect/>
                    </a:stretch>
                  </pic:blipFill>
                  <pic:spPr bwMode="auto">
                    <a:xfrm>
                      <a:off x="0" y="0"/>
                      <a:ext cx="4333240" cy="5415915"/>
                    </a:xfrm>
                    <a:prstGeom prst="rect">
                      <a:avLst/>
                    </a:prstGeom>
                  </pic:spPr>
                </pic:pic>
              </a:graphicData>
            </a:graphic>
          </wp:inline>
        </w:drawing>
      </w:r>
    </w:p>
    <w:p w14:paraId="66F1F476" w14:textId="77777777" w:rsidR="00FA56D5" w:rsidRDefault="00E21D65">
      <w:pPr>
        <w:pStyle w:val="ImageCaption"/>
      </w:pPr>
      <w:commentRangeStart w:id="157"/>
      <w:commentRangeStart w:id="158"/>
      <w:ins w:id="159" w:author="Unknown Author" w:date="2023-05-22T17:01:00Z">
        <w:r>
          <w:t xml:space="preserve">12. </w:t>
        </w:r>
      </w:ins>
      <w:r>
        <w:t xml:space="preserve">Geometric </w:t>
      </w:r>
      <w:commentRangeEnd w:id="157"/>
      <w:r w:rsidR="00F64D4C">
        <w:rPr>
          <w:rStyle w:val="Refdecomentario"/>
          <w:i w:val="0"/>
        </w:rPr>
        <w:commentReference w:id="157"/>
      </w:r>
      <w:commentRangeEnd w:id="158"/>
      <w:r w:rsidR="00F21ECF">
        <w:rPr>
          <w:rStyle w:val="Refdecomentario"/>
          <w:i w:val="0"/>
        </w:rPr>
        <w:commentReference w:id="158"/>
      </w:r>
      <w:r>
        <w:t>function accuracy regarding the Mean probable age, for three extinction scenarios (Low, Intermediate, and High extinction)</w:t>
      </w:r>
    </w:p>
    <w:p w14:paraId="6B3C35B2" w14:textId="77777777" w:rsidR="00FA56D5" w:rsidRDefault="00E21D65">
      <w:pPr>
        <w:pStyle w:val="CaptionedFigure"/>
      </w:pPr>
      <w:r>
        <w:rPr>
          <w:noProof/>
        </w:rPr>
        <w:lastRenderedPageBreak/>
        <w:drawing>
          <wp:inline distT="0" distB="0" distL="0" distR="0" wp14:anchorId="714A3DF1" wp14:editId="4837349F">
            <wp:extent cx="3611880" cy="433324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1"/>
                    <a:stretch>
                      <a:fillRect/>
                    </a:stretch>
                  </pic:blipFill>
                  <pic:spPr bwMode="auto">
                    <a:xfrm>
                      <a:off x="0" y="0"/>
                      <a:ext cx="3611880" cy="4333240"/>
                    </a:xfrm>
                    <a:prstGeom prst="rect">
                      <a:avLst/>
                    </a:prstGeom>
                  </pic:spPr>
                </pic:pic>
              </a:graphicData>
            </a:graphic>
          </wp:inline>
        </w:drawing>
      </w:r>
    </w:p>
    <w:p w14:paraId="7FE4DDE7" w14:textId="677AED25" w:rsidR="00FA56D5" w:rsidRDefault="00DA1D18">
      <w:pPr>
        <w:pStyle w:val="ImageCaption"/>
      </w:pPr>
      <w:commentRangeStart w:id="160"/>
      <w:ins w:id="161" w:author="HAUFFE Torsten" w:date="2023-05-24T10:07:00Z">
        <w:r>
          <w:t xml:space="preserve">13. </w:t>
        </w:r>
        <w:commentRangeEnd w:id="160"/>
        <w:r w:rsidR="00972309">
          <w:rPr>
            <w:rStyle w:val="Refdecomentario"/>
            <w:i w:val="0"/>
          </w:rPr>
          <w:commentReference w:id="160"/>
        </w:r>
      </w:ins>
      <w:r w:rsidR="00E21D65">
        <w:t>Geometric function coverage regarding the Confidence interval, for three extinction scenarios (Low, Intermediate, and High extinction)</w:t>
      </w:r>
    </w:p>
    <w:p w14:paraId="0A21EB05" w14:textId="77777777" w:rsidR="00FA56D5" w:rsidRDefault="00E21D65">
      <w:pPr>
        <w:pStyle w:val="CaptionedFigure"/>
      </w:pPr>
      <w:r>
        <w:rPr>
          <w:noProof/>
        </w:rPr>
        <w:lastRenderedPageBreak/>
        <w:drawing>
          <wp:inline distT="0" distB="0" distL="0" distR="0" wp14:anchorId="08EA998C" wp14:editId="2B1144E9">
            <wp:extent cx="5334000" cy="4706620"/>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2"/>
                    <a:stretch>
                      <a:fillRect/>
                    </a:stretch>
                  </pic:blipFill>
                  <pic:spPr bwMode="auto">
                    <a:xfrm>
                      <a:off x="0" y="0"/>
                      <a:ext cx="5334000" cy="4706620"/>
                    </a:xfrm>
                    <a:prstGeom prst="rect">
                      <a:avLst/>
                    </a:prstGeom>
                  </pic:spPr>
                </pic:pic>
              </a:graphicData>
            </a:graphic>
          </wp:inline>
        </w:drawing>
      </w:r>
    </w:p>
    <w:p w14:paraId="5241DB48" w14:textId="77777777" w:rsidR="00FA56D5" w:rsidRDefault="00E21D65">
      <w:pPr>
        <w:pStyle w:val="ImageCaption"/>
      </w:pPr>
      <w:commentRangeStart w:id="162"/>
      <w:r>
        <w:t>P</w:t>
      </w:r>
      <w:commentRangeEnd w:id="162"/>
      <w:r w:rsidR="00972309">
        <w:rPr>
          <w:rStyle w:val="Refdecomentario"/>
          <w:i w:val="0"/>
        </w:rPr>
        <w:commentReference w:id="162"/>
      </w:r>
      <w:r>
        <w:t xml:space="preserve">ositive Extinction signal comparison between True age and Phylogenetic age, for three extinction </w:t>
      </w:r>
      <w:proofErr w:type="gramStart"/>
      <w:r>
        <w:t>scenarios(</w:t>
      </w:r>
      <w:proofErr w:type="gramEnd"/>
      <w:r>
        <w:t>Low, Intermediate, and High extinction). Extinction signal is represented by the conservation status categories (LC = Least Concern; NT = Near Threatened; VU = Vulnerable; EN = Endangered; CR = Critically Endangered)</w:t>
      </w:r>
    </w:p>
    <w:p w14:paraId="43864966" w14:textId="77777777" w:rsidR="00FA56D5" w:rsidRDefault="00E21D65">
      <w:pPr>
        <w:pStyle w:val="CaptionedFigure"/>
      </w:pPr>
      <w:r>
        <w:rPr>
          <w:noProof/>
        </w:rPr>
        <w:lastRenderedPageBreak/>
        <w:drawing>
          <wp:inline distT="0" distB="0" distL="0" distR="0" wp14:anchorId="508D6933" wp14:editId="5C09991A">
            <wp:extent cx="5334000" cy="4706620"/>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3"/>
                    <a:stretch>
                      <a:fillRect/>
                    </a:stretch>
                  </pic:blipFill>
                  <pic:spPr bwMode="auto">
                    <a:xfrm>
                      <a:off x="0" y="0"/>
                      <a:ext cx="5334000" cy="4706620"/>
                    </a:xfrm>
                    <a:prstGeom prst="rect">
                      <a:avLst/>
                    </a:prstGeom>
                  </pic:spPr>
                </pic:pic>
              </a:graphicData>
            </a:graphic>
          </wp:inline>
        </w:drawing>
      </w:r>
    </w:p>
    <w:p w14:paraId="11BAABA5" w14:textId="77777777" w:rsidR="00FA56D5" w:rsidRDefault="00E21D65">
      <w:pPr>
        <w:pStyle w:val="ImageCaption"/>
      </w:pPr>
      <w:commentRangeStart w:id="163"/>
      <w:r>
        <w:t xml:space="preserve">Positive </w:t>
      </w:r>
      <w:commentRangeEnd w:id="163"/>
      <w:r w:rsidR="00F64D4C">
        <w:rPr>
          <w:rStyle w:val="Refdecomentario"/>
          <w:i w:val="0"/>
        </w:rPr>
        <w:commentReference w:id="163"/>
      </w:r>
      <w:r>
        <w:t xml:space="preserve">Extinction signal comparison between True age and Most probable age from the geometric function, for three extinction </w:t>
      </w:r>
      <w:proofErr w:type="gramStart"/>
      <w:r>
        <w:t>scenarios(</w:t>
      </w:r>
      <w:proofErr w:type="gramEnd"/>
      <w:r>
        <w:t>Low, Intermediate, and High extinction). Extinction signal is represented by the conservation status categories (LC = Least Concern; NT = Near Threatened; VU = Vulnerable; EN = Endangered; CR = Critically Endangered)</w:t>
      </w:r>
    </w:p>
    <w:p w14:paraId="41578766" w14:textId="77777777" w:rsidR="00FA56D5" w:rsidRDefault="00E21D65">
      <w:pPr>
        <w:pStyle w:val="CaptionedFigure"/>
      </w:pPr>
      <w:r>
        <w:rPr>
          <w:noProof/>
        </w:rPr>
        <w:lastRenderedPageBreak/>
        <w:drawing>
          <wp:inline distT="0" distB="0" distL="0" distR="0" wp14:anchorId="77435089" wp14:editId="6C758CA8">
            <wp:extent cx="5334000" cy="4706620"/>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4"/>
                    <a:stretch>
                      <a:fillRect/>
                    </a:stretch>
                  </pic:blipFill>
                  <pic:spPr bwMode="auto">
                    <a:xfrm>
                      <a:off x="0" y="0"/>
                      <a:ext cx="5334000" cy="4706620"/>
                    </a:xfrm>
                    <a:prstGeom prst="rect">
                      <a:avLst/>
                    </a:prstGeom>
                  </pic:spPr>
                </pic:pic>
              </a:graphicData>
            </a:graphic>
          </wp:inline>
        </w:drawing>
      </w:r>
    </w:p>
    <w:p w14:paraId="55F21F35" w14:textId="77777777" w:rsidR="00FA56D5" w:rsidRDefault="00E21D65">
      <w:pPr>
        <w:pStyle w:val="ImageCaption"/>
      </w:pPr>
      <w:commentRangeStart w:id="164"/>
      <w:r>
        <w:t xml:space="preserve">Positive Extinction </w:t>
      </w:r>
      <w:commentRangeEnd w:id="164"/>
      <w:r w:rsidR="00F64D4C">
        <w:rPr>
          <w:rStyle w:val="Refdecomentario"/>
          <w:i w:val="0"/>
        </w:rPr>
        <w:commentReference w:id="164"/>
      </w:r>
      <w:r>
        <w:t xml:space="preserve">signal comparison between True age and Mean probable age from the geometric function, for three extinction </w:t>
      </w:r>
      <w:proofErr w:type="gramStart"/>
      <w:r>
        <w:t>scenarios(</w:t>
      </w:r>
      <w:proofErr w:type="gramEnd"/>
      <w:r>
        <w:t>Low, Intermediate, and High extinction). Extinction signal is represented by the conservation status categories (LC = Least Concern; NT = Near Threatened; VU = Vulnerable; EN = Endangered; CR = Critically Endangered)</w:t>
      </w:r>
    </w:p>
    <w:p w14:paraId="44A41536" w14:textId="77777777" w:rsidR="00FA56D5" w:rsidRDefault="00E21D65">
      <w:pPr>
        <w:pStyle w:val="Bibliografa"/>
      </w:pPr>
      <w:bookmarkStart w:id="165" w:name="refs"/>
      <w:proofErr w:type="spellStart"/>
      <w:r>
        <w:t>Anacker</w:t>
      </w:r>
      <w:proofErr w:type="spellEnd"/>
      <w:r>
        <w:t xml:space="preserve">, Brian L, and Sharon Y Strauss. 2014. “The Geography and Ecology of Plant Speciation: Range Overlap and Niche Divergence in Sister Species.” </w:t>
      </w:r>
      <w:r>
        <w:rPr>
          <w:i/>
          <w:iCs/>
        </w:rPr>
        <w:t>Proceedings of the Royal Society B: Biological Sciences</w:t>
      </w:r>
      <w:r>
        <w:t xml:space="preserve"> 281 (1778): 20132980.</w:t>
      </w:r>
    </w:p>
    <w:p w14:paraId="65CE941A" w14:textId="77777777" w:rsidR="00FA56D5" w:rsidRDefault="00E21D65">
      <w:pPr>
        <w:pStyle w:val="Bibliografa"/>
      </w:pPr>
      <w:bookmarkStart w:id="166" w:name="ref-anacker2014geography"/>
      <w:bookmarkEnd w:id="166"/>
      <w:proofErr w:type="spellStart"/>
      <w:r>
        <w:t>Balmford</w:t>
      </w:r>
      <w:proofErr w:type="spellEnd"/>
      <w:r>
        <w:t xml:space="preserve">, Andrew. 1996. “Extinction Filters and Current Resilience: The Significance of Past Selection Pressures for Conservation Biology.” </w:t>
      </w:r>
      <w:r>
        <w:rPr>
          <w:i/>
          <w:iCs/>
        </w:rPr>
        <w:t>Trends in Ecology &amp; Evolution</w:t>
      </w:r>
      <w:r>
        <w:t xml:space="preserve"> 11 (5): 193–96.</w:t>
      </w:r>
    </w:p>
    <w:p w14:paraId="4114A155" w14:textId="77777777" w:rsidR="00FA56D5" w:rsidRDefault="00E21D65">
      <w:pPr>
        <w:pStyle w:val="Bibliografa"/>
      </w:pPr>
      <w:bookmarkStart w:id="167" w:name="ref-balmford1996extinction"/>
      <w:bookmarkEnd w:id="167"/>
      <w:proofErr w:type="spellStart"/>
      <w:r>
        <w:t>Bapst</w:t>
      </w:r>
      <w:proofErr w:type="spellEnd"/>
      <w:r>
        <w:t>, David W. 2012. “</w:t>
      </w:r>
      <w:proofErr w:type="spellStart"/>
      <w:r>
        <w:t>Paleotree</w:t>
      </w:r>
      <w:proofErr w:type="spellEnd"/>
      <w:r>
        <w:t xml:space="preserve">: An r Package for Paleontological and Phylogenetic Analyses of Evolution.” </w:t>
      </w:r>
      <w:r>
        <w:rPr>
          <w:i/>
          <w:iCs/>
        </w:rPr>
        <w:t>Methods in Ecology and Evolution</w:t>
      </w:r>
      <w:r>
        <w:t xml:space="preserve"> 3 (5): 803–7.</w:t>
      </w:r>
    </w:p>
    <w:p w14:paraId="4F7E0555" w14:textId="77777777" w:rsidR="00FA56D5" w:rsidRDefault="00E21D65">
      <w:pPr>
        <w:pStyle w:val="Bibliografa"/>
      </w:pPr>
      <w:bookmarkStart w:id="168" w:name="ref-bapst2012paleotree"/>
      <w:bookmarkEnd w:id="168"/>
      <w:proofErr w:type="spellStart"/>
      <w:r>
        <w:t>Barido-Sottani</w:t>
      </w:r>
      <w:proofErr w:type="spellEnd"/>
      <w:r>
        <w:t xml:space="preserve">, </w:t>
      </w:r>
      <w:proofErr w:type="spellStart"/>
      <w:r>
        <w:t>Joëlle</w:t>
      </w:r>
      <w:proofErr w:type="spellEnd"/>
      <w:r>
        <w:t xml:space="preserve">, Walker </w:t>
      </w:r>
      <w:proofErr w:type="spellStart"/>
      <w:r>
        <w:t>Pett</w:t>
      </w:r>
      <w:proofErr w:type="spellEnd"/>
      <w:r>
        <w:t>, Joseph E O’Reilly, and Rachel CM Warnock. 2019. “</w:t>
      </w:r>
      <w:proofErr w:type="spellStart"/>
      <w:r>
        <w:t>FossilSim</w:t>
      </w:r>
      <w:proofErr w:type="spellEnd"/>
      <w:r>
        <w:t xml:space="preserve">: An r Package for Simulating Fossil Occurrence Data Under Mechanistic Models of Preservation and Recovery.” </w:t>
      </w:r>
      <w:r>
        <w:rPr>
          <w:i/>
          <w:iCs/>
        </w:rPr>
        <w:t>Methods in Ecology and Evolution</w:t>
      </w:r>
      <w:r>
        <w:t xml:space="preserve"> 10 (6): 835–40.</w:t>
      </w:r>
    </w:p>
    <w:p w14:paraId="309F6459" w14:textId="77777777" w:rsidR="00FA56D5" w:rsidRDefault="00E21D65">
      <w:pPr>
        <w:pStyle w:val="Bibliografa"/>
      </w:pPr>
      <w:bookmarkStart w:id="169" w:name="ref-barido2019fossilsim"/>
      <w:bookmarkEnd w:id="169"/>
      <w:r>
        <w:lastRenderedPageBreak/>
        <w:t xml:space="preserve">Barraclough, Timothy G, and </w:t>
      </w:r>
      <w:proofErr w:type="spellStart"/>
      <w:r>
        <w:t>Alfried</w:t>
      </w:r>
      <w:proofErr w:type="spellEnd"/>
      <w:r>
        <w:t xml:space="preserve"> P Vogler. 2000. “Detecting the Geographical Pattern of Speciation from Species-Level Phylogenies.” </w:t>
      </w:r>
      <w:r>
        <w:rPr>
          <w:i/>
          <w:iCs/>
        </w:rPr>
        <w:t>The American Naturalist</w:t>
      </w:r>
      <w:r>
        <w:t xml:space="preserve"> 155 (4): 419–34.</w:t>
      </w:r>
    </w:p>
    <w:p w14:paraId="6DD97555" w14:textId="77777777" w:rsidR="00FA56D5" w:rsidRDefault="00E21D65">
      <w:pPr>
        <w:pStyle w:val="Bibliografa"/>
      </w:pPr>
      <w:bookmarkStart w:id="170" w:name="ref-barraclough2000detecting"/>
      <w:bookmarkEnd w:id="170"/>
      <w:r>
        <w:t xml:space="preserve">Barraclough, Timothy G, </w:t>
      </w:r>
      <w:proofErr w:type="spellStart"/>
      <w:r>
        <w:t>Alfried</w:t>
      </w:r>
      <w:proofErr w:type="spellEnd"/>
      <w:r>
        <w:t xml:space="preserve"> P Vogler, and Paul H Harvey. 1998. “Revealing the Factors That Promote Speciation.” </w:t>
      </w:r>
      <w:r>
        <w:rPr>
          <w:i/>
          <w:iCs/>
        </w:rPr>
        <w:t>Philosophical Transactions of the Royal Society of London. Series B: Biological Sciences</w:t>
      </w:r>
      <w:r>
        <w:t xml:space="preserve"> 353 (1366): 241–49.</w:t>
      </w:r>
    </w:p>
    <w:p w14:paraId="4A773743" w14:textId="77777777" w:rsidR="00FA56D5" w:rsidRDefault="00E21D65">
      <w:pPr>
        <w:pStyle w:val="Bibliografa"/>
      </w:pPr>
      <w:bookmarkStart w:id="171" w:name="ref-barraclough1998revealing"/>
      <w:bookmarkEnd w:id="171"/>
      <w:r>
        <w:t xml:space="preserve">Baum, David A, Stacey DeWitt Smith, and Samuel SS Donovan. 2005. “The Tree-Thinking Challenge.” </w:t>
      </w:r>
      <w:r>
        <w:rPr>
          <w:i/>
          <w:iCs/>
        </w:rPr>
        <w:t>Science</w:t>
      </w:r>
      <w:r>
        <w:t xml:space="preserve"> 310 (5750): 979–80.</w:t>
      </w:r>
    </w:p>
    <w:p w14:paraId="5A8FE911" w14:textId="77777777" w:rsidR="00FA56D5" w:rsidRDefault="00E21D65">
      <w:pPr>
        <w:pStyle w:val="Bibliografa"/>
      </w:pPr>
      <w:bookmarkStart w:id="172" w:name="ref-baum2005tree"/>
      <w:bookmarkEnd w:id="172"/>
      <w:r>
        <w:t xml:space="preserve">Benton, Michael J. 2016. “Origins of Biodiversity.” </w:t>
      </w:r>
      <w:proofErr w:type="spellStart"/>
      <w:r>
        <w:rPr>
          <w:i/>
          <w:iCs/>
        </w:rPr>
        <w:t>PLoS</w:t>
      </w:r>
      <w:proofErr w:type="spellEnd"/>
      <w:r>
        <w:rPr>
          <w:i/>
          <w:iCs/>
        </w:rPr>
        <w:t xml:space="preserve"> Biology</w:t>
      </w:r>
      <w:r>
        <w:t xml:space="preserve"> 14 (11): e2000724.</w:t>
      </w:r>
    </w:p>
    <w:p w14:paraId="5DED284F" w14:textId="77777777" w:rsidR="00FA56D5" w:rsidRDefault="00E21D65">
      <w:pPr>
        <w:pStyle w:val="Bibliografa"/>
      </w:pPr>
      <w:bookmarkStart w:id="173" w:name="ref-benton2016origins"/>
      <w:bookmarkEnd w:id="173"/>
      <w:proofErr w:type="spellStart"/>
      <w:r>
        <w:t>Brée</w:t>
      </w:r>
      <w:proofErr w:type="spellEnd"/>
      <w:r>
        <w:t xml:space="preserve">, Baptiste, Fabien L. Condamine, and Guillaume </w:t>
      </w:r>
      <w:proofErr w:type="spellStart"/>
      <w:r>
        <w:t>Guinot</w:t>
      </w:r>
      <w:proofErr w:type="spellEnd"/>
      <w:r>
        <w:t xml:space="preserve">. 2022. “Combining </w:t>
      </w:r>
      <w:proofErr w:type="spellStart"/>
      <w:r>
        <w:t>Palaeontological</w:t>
      </w:r>
      <w:proofErr w:type="spellEnd"/>
      <w:r>
        <w:t xml:space="preserve"> and Neontological Data Shows a Delayed Diversification Burst of Carcharhiniform Sharks Likely Mediated by Environmental Change.” </w:t>
      </w:r>
      <w:r>
        <w:rPr>
          <w:i/>
          <w:iCs/>
        </w:rPr>
        <w:t>Scientific Reports</w:t>
      </w:r>
      <w:r>
        <w:t xml:space="preserve"> 12 (1): 21906. </w:t>
      </w:r>
      <w:hyperlink r:id="rId25">
        <w:r>
          <w:rPr>
            <w:rStyle w:val="Hipervnculo"/>
          </w:rPr>
          <w:t>https://doi.org/10.1038/s41598-022-26010-7</w:t>
        </w:r>
      </w:hyperlink>
      <w:r>
        <w:t>.</w:t>
      </w:r>
    </w:p>
    <w:p w14:paraId="6E30578E" w14:textId="77777777" w:rsidR="00FA56D5" w:rsidRDefault="00E21D65">
      <w:pPr>
        <w:pStyle w:val="Bibliografa"/>
      </w:pPr>
      <w:bookmarkStart w:id="174" w:name="Xb72265438909899b9c3916b8c66af01e22a7038"/>
      <w:bookmarkEnd w:id="174"/>
      <w:r>
        <w:t xml:space="preserve">Caetano, Daniel S, and Tiago B </w:t>
      </w:r>
      <w:proofErr w:type="spellStart"/>
      <w:r>
        <w:t>Quental</w:t>
      </w:r>
      <w:proofErr w:type="spellEnd"/>
      <w:r>
        <w:t xml:space="preserve">. 2022. “How Important Is Budding Speciation for Comparative Studies?” </w:t>
      </w:r>
      <w:proofErr w:type="spellStart"/>
      <w:r>
        <w:rPr>
          <w:i/>
          <w:iCs/>
        </w:rPr>
        <w:t>bioRxiv</w:t>
      </w:r>
      <w:proofErr w:type="spellEnd"/>
      <w:r>
        <w:t>.</w:t>
      </w:r>
    </w:p>
    <w:p w14:paraId="4F9BE243" w14:textId="77777777" w:rsidR="00FA56D5" w:rsidRDefault="00E21D65">
      <w:pPr>
        <w:pStyle w:val="Bibliografa"/>
      </w:pPr>
      <w:bookmarkStart w:id="175" w:name="ref-caetano2022important"/>
      <w:bookmarkEnd w:id="175"/>
      <w:r>
        <w:rPr>
          <w:lang w:val="de-CH"/>
          <w:rPrChange w:id="176" w:author="Juan Carrillo" w:date="2023-05-11T17:33:00Z">
            <w:rPr/>
          </w:rPrChange>
        </w:rPr>
        <w:t xml:space="preserve">Cai, Lirong, Holger Kreft, Amanda Taylor, Pierre Denelle, Julian Schrader, Franz Essl, Mark van Kleunen, et al. 2022. </w:t>
      </w:r>
      <w:r>
        <w:t xml:space="preserve">“Global Models and Predictions of Plant Diversity Based on Advanced Machine Learning Techniques.” </w:t>
      </w:r>
      <w:r>
        <w:rPr>
          <w:i/>
          <w:iCs/>
        </w:rPr>
        <w:t>New Phytologist</w:t>
      </w:r>
      <w:r>
        <w:t>.</w:t>
      </w:r>
    </w:p>
    <w:p w14:paraId="2A4411F6" w14:textId="77777777" w:rsidR="00FA56D5" w:rsidRPr="005071D5" w:rsidRDefault="00E21D65">
      <w:pPr>
        <w:pStyle w:val="Bibliografa"/>
        <w:rPr>
          <w:rPrChange w:id="177" w:author="HAUFFE Torsten" w:date="2023-05-24T07:38:00Z">
            <w:rPr>
              <w:lang w:val="fr-CH"/>
            </w:rPr>
          </w:rPrChange>
        </w:rPr>
      </w:pPr>
      <w:bookmarkStart w:id="178" w:name="ref-cai2022global"/>
      <w:bookmarkEnd w:id="178"/>
      <w:r>
        <w:t xml:space="preserve">Callaway, Ewan. 2017. “Oldest Homo Sapiens Fossil Claim Rewrites Our Species’ History.” </w:t>
      </w:r>
      <w:r w:rsidRPr="005071D5">
        <w:rPr>
          <w:i/>
          <w:iCs/>
          <w:rPrChange w:id="179" w:author="HAUFFE Torsten" w:date="2023-05-24T07:38:00Z">
            <w:rPr>
              <w:i/>
              <w:iCs/>
              <w:lang w:val="fr-CH"/>
            </w:rPr>
          </w:rPrChange>
        </w:rPr>
        <w:t>Nature</w:t>
      </w:r>
      <w:r w:rsidRPr="005071D5">
        <w:rPr>
          <w:rPrChange w:id="180" w:author="HAUFFE Torsten" w:date="2023-05-24T07:38:00Z">
            <w:rPr>
              <w:lang w:val="fr-CH"/>
            </w:rPr>
          </w:rPrChange>
        </w:rPr>
        <w:t xml:space="preserve"> 546: 289–93.</w:t>
      </w:r>
    </w:p>
    <w:p w14:paraId="1071DA3E" w14:textId="77777777" w:rsidR="00FA56D5" w:rsidRDefault="00E21D65">
      <w:pPr>
        <w:pStyle w:val="Bibliografa"/>
      </w:pPr>
      <w:bookmarkStart w:id="181" w:name="ref-callaway2017oldest"/>
      <w:bookmarkEnd w:id="181"/>
      <w:r w:rsidRPr="009C0C98">
        <w:rPr>
          <w:lang w:val="fr-CH"/>
        </w:rPr>
        <w:t xml:space="preserve">Carrillo, Juan D, </w:t>
      </w:r>
      <w:proofErr w:type="spellStart"/>
      <w:r w:rsidRPr="009C0C98">
        <w:rPr>
          <w:lang w:val="fr-CH"/>
        </w:rPr>
        <w:t>Analı́a</w:t>
      </w:r>
      <w:proofErr w:type="spellEnd"/>
      <w:r w:rsidRPr="009C0C98">
        <w:rPr>
          <w:lang w:val="fr-CH"/>
        </w:rPr>
        <w:t xml:space="preserve"> </w:t>
      </w:r>
      <w:proofErr w:type="spellStart"/>
      <w:r w:rsidRPr="009C0C98">
        <w:rPr>
          <w:lang w:val="fr-CH"/>
        </w:rPr>
        <w:t>Forasiepi</w:t>
      </w:r>
      <w:proofErr w:type="spellEnd"/>
      <w:r w:rsidRPr="009C0C98">
        <w:rPr>
          <w:lang w:val="fr-CH"/>
        </w:rPr>
        <w:t xml:space="preserve">, Carlos </w:t>
      </w:r>
      <w:proofErr w:type="spellStart"/>
      <w:r w:rsidRPr="009C0C98">
        <w:rPr>
          <w:lang w:val="fr-CH"/>
        </w:rPr>
        <w:t>Jaramillo</w:t>
      </w:r>
      <w:proofErr w:type="spellEnd"/>
      <w:r w:rsidRPr="009C0C98">
        <w:rPr>
          <w:lang w:val="fr-CH"/>
        </w:rPr>
        <w:t xml:space="preserve">, and Marcelo R </w:t>
      </w:r>
      <w:proofErr w:type="spellStart"/>
      <w:r w:rsidRPr="009C0C98">
        <w:rPr>
          <w:lang w:val="fr-CH"/>
        </w:rPr>
        <w:t>Sánchez-Villagra</w:t>
      </w:r>
      <w:proofErr w:type="spellEnd"/>
      <w:r w:rsidRPr="009C0C98">
        <w:rPr>
          <w:lang w:val="fr-CH"/>
        </w:rPr>
        <w:t xml:space="preserve">. </w:t>
      </w:r>
      <w:r>
        <w:t xml:space="preserve">2015. “Neotropical Mammal Diversity and the Great American Biotic Interchange: Spatial and Temporal Variation in South America’s Fossil Record.” </w:t>
      </w:r>
      <w:r>
        <w:rPr>
          <w:i/>
          <w:iCs/>
        </w:rPr>
        <w:t>Frontiers in Genetics</w:t>
      </w:r>
      <w:r>
        <w:t xml:space="preserve"> 5: 451.</w:t>
      </w:r>
    </w:p>
    <w:p w14:paraId="7ACE481F" w14:textId="77777777" w:rsidR="00FA56D5" w:rsidRDefault="00E21D65">
      <w:pPr>
        <w:pStyle w:val="Bibliografa"/>
      </w:pPr>
      <w:bookmarkStart w:id="182" w:name="ref-carrillo2015neotropical"/>
      <w:bookmarkEnd w:id="182"/>
      <w:r>
        <w:t xml:space="preserve">Conservation of Nature, International Union for, International Union for Conservation of Nature, Natural Resources. Species Survival Commission, and IUCN Species Survival Commission. 2001. </w:t>
      </w:r>
      <w:r>
        <w:rPr>
          <w:i/>
          <w:iCs/>
        </w:rPr>
        <w:t>IUCN Red List Categories and Criteria</w:t>
      </w:r>
      <w:r>
        <w:t>. IUCN.</w:t>
      </w:r>
    </w:p>
    <w:p w14:paraId="56B1D807" w14:textId="77777777" w:rsidR="00FA56D5" w:rsidRDefault="00E21D65">
      <w:pPr>
        <w:pStyle w:val="Bibliografa"/>
      </w:pPr>
      <w:bookmarkStart w:id="183" w:name="ref-international2001iucn"/>
      <w:bookmarkEnd w:id="183"/>
      <w:r>
        <w:t xml:space="preserve">Davies, T Jonathan, Gideon F Smith, Dirk U </w:t>
      </w:r>
      <w:proofErr w:type="spellStart"/>
      <w:r>
        <w:t>Bellstedt</w:t>
      </w:r>
      <w:proofErr w:type="spellEnd"/>
      <w:r>
        <w:t xml:space="preserve">, James S Boatwright, Benny </w:t>
      </w:r>
      <w:proofErr w:type="spellStart"/>
      <w:r>
        <w:t>Bytebier</w:t>
      </w:r>
      <w:proofErr w:type="spellEnd"/>
      <w:r>
        <w:t xml:space="preserve">, Richard M Cowling, Felix Forest, et al. 2011. “Extinction Risk and Diversification Are Linked in a Plant Biodiversity Hotspot.” </w:t>
      </w:r>
      <w:proofErr w:type="spellStart"/>
      <w:r>
        <w:rPr>
          <w:i/>
          <w:iCs/>
        </w:rPr>
        <w:t>PLoS</w:t>
      </w:r>
      <w:proofErr w:type="spellEnd"/>
      <w:r>
        <w:rPr>
          <w:i/>
          <w:iCs/>
        </w:rPr>
        <w:t xml:space="preserve"> Biology</w:t>
      </w:r>
      <w:r>
        <w:t xml:space="preserve"> 9 (5): e1000620.</w:t>
      </w:r>
    </w:p>
    <w:p w14:paraId="7FB96DAA" w14:textId="77777777" w:rsidR="00FA56D5" w:rsidRDefault="00E21D65">
      <w:pPr>
        <w:pStyle w:val="Bibliografa"/>
      </w:pPr>
      <w:bookmarkStart w:id="184" w:name="ref-davies2011extinction"/>
      <w:bookmarkEnd w:id="184"/>
      <w:r>
        <w:t xml:space="preserve">Eldredge, Niles, John N Thompson, Paul M </w:t>
      </w:r>
      <w:proofErr w:type="spellStart"/>
      <w:r>
        <w:t>Brakefield</w:t>
      </w:r>
      <w:proofErr w:type="spellEnd"/>
      <w:r>
        <w:t xml:space="preserve">, Sergey </w:t>
      </w:r>
      <w:proofErr w:type="spellStart"/>
      <w:r>
        <w:t>Gavrilets</w:t>
      </w:r>
      <w:proofErr w:type="spellEnd"/>
      <w:r>
        <w:t xml:space="preserve">, David Jablonski, Jeremy BC Jackson, Richard E Lenski, Bruce S Lieberman, Mark A </w:t>
      </w:r>
      <w:proofErr w:type="spellStart"/>
      <w:r>
        <w:t>McPeek</w:t>
      </w:r>
      <w:proofErr w:type="spellEnd"/>
      <w:r>
        <w:t xml:space="preserve">, and William Miller. 2005. “The Dynamics of Evolutionary Stasis.” </w:t>
      </w:r>
      <w:r>
        <w:rPr>
          <w:i/>
          <w:iCs/>
        </w:rPr>
        <w:t>Paleobiology</w:t>
      </w:r>
      <w:r>
        <w:t xml:space="preserve"> 31 (S2): 133–45.</w:t>
      </w:r>
    </w:p>
    <w:p w14:paraId="07B10CE5" w14:textId="77777777" w:rsidR="00FA56D5" w:rsidRDefault="00E21D65">
      <w:pPr>
        <w:pStyle w:val="Bibliografa"/>
      </w:pPr>
      <w:bookmarkStart w:id="185" w:name="ref-eldredge2005dynamics"/>
      <w:bookmarkEnd w:id="185"/>
      <w:r>
        <w:t xml:space="preserve">Fitzpatrick, Benjamin M, and Michael </w:t>
      </w:r>
      <w:proofErr w:type="spellStart"/>
      <w:r>
        <w:t>Turelli</w:t>
      </w:r>
      <w:proofErr w:type="spellEnd"/>
      <w:r>
        <w:t xml:space="preserve">. 2006. “The Geography of Mammalian Speciation: Mixed Signals from Phylogenies and Range Maps.” </w:t>
      </w:r>
      <w:r>
        <w:rPr>
          <w:i/>
          <w:iCs/>
        </w:rPr>
        <w:t>Evolution</w:t>
      </w:r>
      <w:r>
        <w:t xml:space="preserve"> 60 (3): 601–15.</w:t>
      </w:r>
    </w:p>
    <w:p w14:paraId="2E4863AA" w14:textId="77777777" w:rsidR="00FA56D5" w:rsidRDefault="00E21D65">
      <w:pPr>
        <w:pStyle w:val="Bibliografa"/>
      </w:pPr>
      <w:bookmarkStart w:id="186" w:name="ref-fitzpatrick2006geography"/>
      <w:bookmarkEnd w:id="186"/>
      <w:proofErr w:type="spellStart"/>
      <w:r>
        <w:t>Fjeldså</w:t>
      </w:r>
      <w:proofErr w:type="spellEnd"/>
      <w:r>
        <w:t xml:space="preserve">, Jon, Rauri CK Bowie, and Carsten </w:t>
      </w:r>
      <w:proofErr w:type="spellStart"/>
      <w:r>
        <w:t>Rahbek</w:t>
      </w:r>
      <w:proofErr w:type="spellEnd"/>
      <w:r>
        <w:t xml:space="preserve">. 2012. “The Role of Mountain Ranges in the Diversification of Birds.” </w:t>
      </w:r>
      <w:r>
        <w:rPr>
          <w:i/>
          <w:iCs/>
        </w:rPr>
        <w:t>Annual Review of Ecology, Evolution, and Systematics</w:t>
      </w:r>
      <w:r>
        <w:t xml:space="preserve"> 43: 249–65.</w:t>
      </w:r>
    </w:p>
    <w:p w14:paraId="2A244C9F" w14:textId="77777777" w:rsidR="00FA56D5" w:rsidRDefault="00E21D65">
      <w:pPr>
        <w:pStyle w:val="Bibliografa"/>
      </w:pPr>
      <w:bookmarkStart w:id="187" w:name="ref-fjeldsaa2012role"/>
      <w:bookmarkEnd w:id="187"/>
      <w:r>
        <w:lastRenderedPageBreak/>
        <w:t xml:space="preserve">Foote, Michael, James S Crampton, Alan G </w:t>
      </w:r>
      <w:proofErr w:type="spellStart"/>
      <w:r>
        <w:t>Beu</w:t>
      </w:r>
      <w:proofErr w:type="spellEnd"/>
      <w:r>
        <w:t xml:space="preserve">, Bruce A Marshall, Roger A Cooper, Phillip A Maxwell, and Iain </w:t>
      </w:r>
      <w:proofErr w:type="spellStart"/>
      <w:r>
        <w:t>Matcham</w:t>
      </w:r>
      <w:proofErr w:type="spellEnd"/>
      <w:r>
        <w:t xml:space="preserve">. 2007. “Rise and Fall of Species Occupancy in Cenozoic Fossil Mollusks.” </w:t>
      </w:r>
      <w:r>
        <w:rPr>
          <w:i/>
          <w:iCs/>
        </w:rPr>
        <w:t>Science</w:t>
      </w:r>
      <w:r>
        <w:t xml:space="preserve"> 318 (5853): 1131–34.</w:t>
      </w:r>
    </w:p>
    <w:p w14:paraId="4D9C3DC3" w14:textId="77777777" w:rsidR="00FA56D5" w:rsidRDefault="00E21D65">
      <w:pPr>
        <w:pStyle w:val="Bibliografa"/>
      </w:pPr>
      <w:bookmarkStart w:id="188" w:name="ref-foote2007rise"/>
      <w:bookmarkEnd w:id="188"/>
      <w:r>
        <w:t xml:space="preserve">Foote, Mike. 1996. “On the Probability of Ancestors in the Fossil Record.” </w:t>
      </w:r>
      <w:r>
        <w:rPr>
          <w:i/>
          <w:iCs/>
        </w:rPr>
        <w:t>Paleobiology</w:t>
      </w:r>
      <w:r>
        <w:t xml:space="preserve"> 22 (2): 141–51.</w:t>
      </w:r>
    </w:p>
    <w:p w14:paraId="7DFA3F0C" w14:textId="77777777" w:rsidR="00FA56D5" w:rsidRDefault="00E21D65">
      <w:pPr>
        <w:pStyle w:val="Bibliografa"/>
      </w:pPr>
      <w:bookmarkStart w:id="189" w:name="ref-foote1996probability"/>
      <w:bookmarkEnd w:id="189"/>
      <w:r>
        <w:t xml:space="preserve">Foote, Mike, and David M </w:t>
      </w:r>
      <w:proofErr w:type="spellStart"/>
      <w:r>
        <w:t>Raup</w:t>
      </w:r>
      <w:proofErr w:type="spellEnd"/>
      <w:r>
        <w:t xml:space="preserve">. 1996. “Fossil Preservation and the Stratigraphic Ranges of Taxa.” </w:t>
      </w:r>
      <w:r>
        <w:rPr>
          <w:i/>
          <w:iCs/>
        </w:rPr>
        <w:t>Paleobiology</w:t>
      </w:r>
      <w:r>
        <w:t xml:space="preserve"> 22 (2): 121–40.</w:t>
      </w:r>
    </w:p>
    <w:p w14:paraId="0451AE11" w14:textId="77777777" w:rsidR="00FA56D5" w:rsidRDefault="00E21D65">
      <w:pPr>
        <w:pStyle w:val="Bibliografa"/>
      </w:pPr>
      <w:bookmarkStart w:id="190" w:name="ref-foote1996fossil"/>
      <w:bookmarkEnd w:id="190"/>
      <w:r>
        <w:t xml:space="preserve">Gaston, Kevin J et al. 1997. “Evolutionary Age and Risk of Extinction in the Global Avifauna.” </w:t>
      </w:r>
      <w:r>
        <w:rPr>
          <w:i/>
          <w:iCs/>
        </w:rPr>
        <w:t>Evolutionary Ecology</w:t>
      </w:r>
      <w:r>
        <w:t xml:space="preserve"> 11 (5): 557–65.</w:t>
      </w:r>
    </w:p>
    <w:p w14:paraId="4C8F7BA5" w14:textId="77777777" w:rsidR="00FA56D5" w:rsidRDefault="00E21D65">
      <w:pPr>
        <w:pStyle w:val="Bibliografa"/>
      </w:pPr>
      <w:bookmarkStart w:id="191" w:name="ref-gaston1997evolutionary"/>
      <w:bookmarkEnd w:id="191"/>
      <w:r>
        <w:t xml:space="preserve">Hagen, Oskar, Tobias </w:t>
      </w:r>
      <w:proofErr w:type="spellStart"/>
      <w:r>
        <w:t>Andermann</w:t>
      </w:r>
      <w:proofErr w:type="spellEnd"/>
      <w:r>
        <w:t xml:space="preserve">, Tiago B </w:t>
      </w:r>
      <w:proofErr w:type="spellStart"/>
      <w:r>
        <w:t>Quental</w:t>
      </w:r>
      <w:proofErr w:type="spellEnd"/>
      <w:r>
        <w:t xml:space="preserve">, Alexandre Antonelli, and Daniele Silvestro. 2018. “Estimating Age-Dependent Extinction: Contrasting Evidence from Fossils and Phylogenies.” </w:t>
      </w:r>
      <w:r>
        <w:rPr>
          <w:i/>
          <w:iCs/>
        </w:rPr>
        <w:t>Systematic Biology</w:t>
      </w:r>
      <w:r>
        <w:t xml:space="preserve"> 67 (3): 458–74.</w:t>
      </w:r>
    </w:p>
    <w:p w14:paraId="37874EFF" w14:textId="77777777" w:rsidR="00FA56D5" w:rsidRDefault="00E21D65">
      <w:pPr>
        <w:pStyle w:val="Bibliografa"/>
      </w:pPr>
      <w:bookmarkStart w:id="192" w:name="ref-hagen2018estimating"/>
      <w:bookmarkEnd w:id="192"/>
      <w:r>
        <w:t xml:space="preserve">Hagen, Oskar, </w:t>
      </w:r>
      <w:proofErr w:type="spellStart"/>
      <w:r>
        <w:t>Klaas</w:t>
      </w:r>
      <w:proofErr w:type="spellEnd"/>
      <w:r>
        <w:t xml:space="preserve"> Hartmann, Mike Steel, and Tanja Stadler. 2015. “Age-Dependent Speciation Can Explain the Shape of Empirical Phylogenies.” </w:t>
      </w:r>
      <w:r>
        <w:rPr>
          <w:i/>
          <w:iCs/>
        </w:rPr>
        <w:t>Systematic Biology</w:t>
      </w:r>
      <w:r>
        <w:t xml:space="preserve"> 64 (3): 432–40.</w:t>
      </w:r>
    </w:p>
    <w:p w14:paraId="5CEE4F3F" w14:textId="77777777" w:rsidR="00FA56D5" w:rsidRDefault="00E21D65">
      <w:pPr>
        <w:pStyle w:val="Bibliografa"/>
      </w:pPr>
      <w:bookmarkStart w:id="193" w:name="ref-hagen2015age"/>
      <w:bookmarkEnd w:id="193"/>
      <w:r>
        <w:t xml:space="preserve">Harmon, Luke J. 2019. </w:t>
      </w:r>
      <w:r>
        <w:rPr>
          <w:i/>
          <w:iCs/>
        </w:rPr>
        <w:t>Phylogenetic Comparative Methods</w:t>
      </w:r>
      <w:r>
        <w:t>. Independent.</w:t>
      </w:r>
    </w:p>
    <w:p w14:paraId="3D631015" w14:textId="77777777" w:rsidR="00FA56D5" w:rsidRDefault="00E21D65">
      <w:pPr>
        <w:pStyle w:val="Bibliografa"/>
      </w:pPr>
      <w:bookmarkStart w:id="194" w:name="ref-harmon2019phylogenetic"/>
      <w:bookmarkEnd w:id="194"/>
      <w:r>
        <w:t xml:space="preserve">Heath, Tracy A, Shannon M </w:t>
      </w:r>
      <w:proofErr w:type="spellStart"/>
      <w:r>
        <w:t>Hedtke</w:t>
      </w:r>
      <w:proofErr w:type="spellEnd"/>
      <w:r>
        <w:t xml:space="preserve">, and David M Hillis. 2008. “Taxon Sampling and the Accuracy of Phylogenetic Analyses.” </w:t>
      </w:r>
      <w:r>
        <w:rPr>
          <w:i/>
          <w:iCs/>
        </w:rPr>
        <w:t>Journal of Systematics and Evolution</w:t>
      </w:r>
      <w:r>
        <w:t xml:space="preserve"> 46 (3): 239–57.</w:t>
      </w:r>
    </w:p>
    <w:p w14:paraId="1C6CDA8F" w14:textId="77777777" w:rsidR="00FA56D5" w:rsidRDefault="00E21D65">
      <w:pPr>
        <w:pStyle w:val="Bibliografa"/>
      </w:pPr>
      <w:bookmarkStart w:id="195" w:name="ref-heath2008taxon"/>
      <w:bookmarkEnd w:id="195"/>
      <w:proofErr w:type="spellStart"/>
      <w:r>
        <w:t>Januario</w:t>
      </w:r>
      <w:proofErr w:type="spellEnd"/>
      <w:r>
        <w:t xml:space="preserve">, Matheus, and Tiago B </w:t>
      </w:r>
      <w:proofErr w:type="spellStart"/>
      <w:r>
        <w:t>Quental</w:t>
      </w:r>
      <w:proofErr w:type="spellEnd"/>
      <w:r>
        <w:t xml:space="preserve">. 2021. “Re-Evaluation of the ‘Law of Constant Extinction’ for Ruminants at Different Taxonomical Scales.” </w:t>
      </w:r>
      <w:r>
        <w:rPr>
          <w:i/>
          <w:iCs/>
        </w:rPr>
        <w:t>Evolution</w:t>
      </w:r>
      <w:r>
        <w:t xml:space="preserve"> 75 (3): 656–71.</w:t>
      </w:r>
    </w:p>
    <w:p w14:paraId="17096D21" w14:textId="77777777" w:rsidR="00FA56D5" w:rsidRDefault="00E21D65">
      <w:pPr>
        <w:pStyle w:val="Bibliografa"/>
      </w:pPr>
      <w:bookmarkStart w:id="196" w:name="ref-januario2021re"/>
      <w:bookmarkEnd w:id="196"/>
      <w:r>
        <w:t xml:space="preserve">Johnson, Christopher N, Steven </w:t>
      </w:r>
      <w:proofErr w:type="spellStart"/>
      <w:r>
        <w:t>Delean</w:t>
      </w:r>
      <w:proofErr w:type="spellEnd"/>
      <w:r>
        <w:t xml:space="preserve">, and Andrew </w:t>
      </w:r>
      <w:proofErr w:type="spellStart"/>
      <w:r>
        <w:t>Balmford</w:t>
      </w:r>
      <w:proofErr w:type="spellEnd"/>
      <w:r>
        <w:t xml:space="preserve">. 2002. “Phylogeny and the Selectivity of Extinction in Australian Marsupials.” </w:t>
      </w:r>
      <w:r>
        <w:rPr>
          <w:i/>
          <w:iCs/>
        </w:rPr>
        <w:t>Animal Conservation</w:t>
      </w:r>
      <w:r>
        <w:t xml:space="preserve"> 5 (2): 135–42.</w:t>
      </w:r>
    </w:p>
    <w:p w14:paraId="5FAC41E9" w14:textId="77777777" w:rsidR="00FA56D5" w:rsidRDefault="00E21D65">
      <w:pPr>
        <w:pStyle w:val="Bibliografa"/>
      </w:pPr>
      <w:bookmarkStart w:id="197" w:name="ref-johnson2002phylogeny"/>
      <w:bookmarkEnd w:id="197"/>
      <w:r>
        <w:t xml:space="preserve">Lee, William G, Andrew J </w:t>
      </w:r>
      <w:proofErr w:type="spellStart"/>
      <w:r>
        <w:t>Tanentzap</w:t>
      </w:r>
      <w:proofErr w:type="spellEnd"/>
      <w:r>
        <w:t xml:space="preserve">, and Peter B </w:t>
      </w:r>
      <w:proofErr w:type="spellStart"/>
      <w:r>
        <w:t>Heenan</w:t>
      </w:r>
      <w:proofErr w:type="spellEnd"/>
      <w:r>
        <w:t xml:space="preserve">. 2012. “Plant Radiation History Affects Community Assembly: Evidence from the New Zealand Alpine.” </w:t>
      </w:r>
      <w:r>
        <w:rPr>
          <w:i/>
          <w:iCs/>
        </w:rPr>
        <w:t>Biology Letters</w:t>
      </w:r>
      <w:r>
        <w:t xml:space="preserve"> 8 (4): 558–61.</w:t>
      </w:r>
    </w:p>
    <w:p w14:paraId="6E6966F3" w14:textId="77777777" w:rsidR="00FA56D5" w:rsidRDefault="00E21D65">
      <w:pPr>
        <w:pStyle w:val="Bibliografa"/>
      </w:pPr>
      <w:bookmarkStart w:id="198" w:name="ref-lee2012plant"/>
      <w:bookmarkEnd w:id="198"/>
      <w:r>
        <w:t xml:space="preserve">Leopold, Devin R, Andrew J </w:t>
      </w:r>
      <w:proofErr w:type="spellStart"/>
      <w:r>
        <w:t>Tanentzap</w:t>
      </w:r>
      <w:proofErr w:type="spellEnd"/>
      <w:r>
        <w:t xml:space="preserve">, William G Lee, Peter B </w:t>
      </w:r>
      <w:proofErr w:type="spellStart"/>
      <w:r>
        <w:t>Heenan</w:t>
      </w:r>
      <w:proofErr w:type="spellEnd"/>
      <w:r>
        <w:t xml:space="preserve">, and Tadashi </w:t>
      </w:r>
      <w:proofErr w:type="spellStart"/>
      <w:r>
        <w:t>Fukami</w:t>
      </w:r>
      <w:proofErr w:type="spellEnd"/>
      <w:r>
        <w:t xml:space="preserve">. 2015. “Evolutionary Priority Effects in New Zealand Alpine Plants Across Environmental Gradients.” </w:t>
      </w:r>
      <w:r>
        <w:rPr>
          <w:i/>
          <w:iCs/>
        </w:rPr>
        <w:t>Journal of Biogeography</w:t>
      </w:r>
      <w:r>
        <w:t xml:space="preserve"> 42 (4): 729–37.</w:t>
      </w:r>
    </w:p>
    <w:p w14:paraId="5C9F7A47" w14:textId="77777777" w:rsidR="00FA56D5" w:rsidRDefault="00E21D65">
      <w:pPr>
        <w:pStyle w:val="Bibliografa"/>
      </w:pPr>
      <w:bookmarkStart w:id="199" w:name="ref-leopold2015evolutionary"/>
      <w:bookmarkEnd w:id="199"/>
      <w:proofErr w:type="spellStart"/>
      <w:r>
        <w:t>López-Martı́nez</w:t>
      </w:r>
      <w:proofErr w:type="spellEnd"/>
      <w:r>
        <w:t xml:space="preserve">, Andrea M, </w:t>
      </w:r>
      <w:proofErr w:type="spellStart"/>
      <w:r>
        <w:t>Jürg</w:t>
      </w:r>
      <w:proofErr w:type="spellEnd"/>
      <w:r>
        <w:t xml:space="preserve"> </w:t>
      </w:r>
      <w:proofErr w:type="spellStart"/>
      <w:r>
        <w:t>Schönenberger</w:t>
      </w:r>
      <w:proofErr w:type="spellEnd"/>
      <w:r>
        <w:t xml:space="preserve">, Maria von Balthazar, César A </w:t>
      </w:r>
      <w:proofErr w:type="spellStart"/>
      <w:r>
        <w:t>González-Martı́nez</w:t>
      </w:r>
      <w:proofErr w:type="spellEnd"/>
      <w:r>
        <w:t xml:space="preserve">, Santiago </w:t>
      </w:r>
      <w:proofErr w:type="spellStart"/>
      <w:r>
        <w:t>Ramı́rez-Barahona</w:t>
      </w:r>
      <w:proofErr w:type="spellEnd"/>
      <w:r>
        <w:t xml:space="preserve">, </w:t>
      </w:r>
      <w:proofErr w:type="spellStart"/>
      <w:r>
        <w:t>Hervé</w:t>
      </w:r>
      <w:proofErr w:type="spellEnd"/>
      <w:r>
        <w:t xml:space="preserve"> </w:t>
      </w:r>
      <w:proofErr w:type="spellStart"/>
      <w:r>
        <w:t>Sauquet</w:t>
      </w:r>
      <w:proofErr w:type="spellEnd"/>
      <w:r>
        <w:t xml:space="preserve">, and Susana </w:t>
      </w:r>
      <w:proofErr w:type="spellStart"/>
      <w:r>
        <w:t>Magallón</w:t>
      </w:r>
      <w:proofErr w:type="spellEnd"/>
      <w:r>
        <w:t xml:space="preserve">. 2023. “Integrating Fossil Flowers into the Angiosperm Phylogeny Using Molecular and Morphological Evidence.” </w:t>
      </w:r>
      <w:r>
        <w:rPr>
          <w:i/>
          <w:iCs/>
        </w:rPr>
        <w:t>Systematic Biology</w:t>
      </w:r>
      <w:r>
        <w:t>, syad017.</w:t>
      </w:r>
    </w:p>
    <w:p w14:paraId="6D22D553" w14:textId="77777777" w:rsidR="00FA56D5" w:rsidRDefault="00E21D65">
      <w:pPr>
        <w:pStyle w:val="Bibliografa"/>
      </w:pPr>
      <w:bookmarkStart w:id="200" w:name="ref-lopez2023integrating"/>
      <w:bookmarkEnd w:id="200"/>
      <w:proofErr w:type="spellStart"/>
      <w:r>
        <w:t>Magallon</w:t>
      </w:r>
      <w:proofErr w:type="spellEnd"/>
      <w:r>
        <w:t xml:space="preserve">, Susana, and Michael J Sanderson. 2001. “Absolute Diversification Rates in Angiosperm Clades.” </w:t>
      </w:r>
      <w:r>
        <w:rPr>
          <w:i/>
          <w:iCs/>
        </w:rPr>
        <w:t>Evolution</w:t>
      </w:r>
      <w:r>
        <w:t xml:space="preserve"> 55 (9): 1762–80.</w:t>
      </w:r>
    </w:p>
    <w:p w14:paraId="6C5EC1B1" w14:textId="77777777" w:rsidR="00FA56D5" w:rsidRDefault="00E21D65">
      <w:pPr>
        <w:pStyle w:val="Bibliografa"/>
      </w:pPr>
      <w:bookmarkStart w:id="201" w:name="ref-magallon2001absolute"/>
      <w:bookmarkEnd w:id="201"/>
      <w:r>
        <w:lastRenderedPageBreak/>
        <w:t xml:space="preserve">Mann, Alan, and Mark Weiss. 1996. “Hominoid Phylogeny and Taxonomy: A Consideration of the Molecular and Fossil Evidence in an Historical Perspective.” </w:t>
      </w:r>
      <w:r>
        <w:rPr>
          <w:i/>
          <w:iCs/>
        </w:rPr>
        <w:t>Molecular Phylogenetics and Evolution</w:t>
      </w:r>
      <w:r>
        <w:t xml:space="preserve"> 5 (1): 169–81.</w:t>
      </w:r>
    </w:p>
    <w:p w14:paraId="0A399CEA" w14:textId="77777777" w:rsidR="00FA56D5" w:rsidRDefault="00E21D65">
      <w:pPr>
        <w:pStyle w:val="Bibliografa"/>
      </w:pPr>
      <w:bookmarkStart w:id="202" w:name="ref-mann1996hominoid"/>
      <w:bookmarkEnd w:id="202"/>
      <w:r>
        <w:t xml:space="preserve">Marshall, Charles R. 2017. “Five Palaeobiological Laws Needed to Understand the Evolution of the Living Biota.” </w:t>
      </w:r>
      <w:r>
        <w:rPr>
          <w:i/>
          <w:iCs/>
        </w:rPr>
        <w:t>Nature Ecology &amp; Evolution</w:t>
      </w:r>
      <w:r>
        <w:t xml:space="preserve"> 1 (6): 1–6.</w:t>
      </w:r>
    </w:p>
    <w:p w14:paraId="5F4568FD" w14:textId="77777777" w:rsidR="00FA56D5" w:rsidRDefault="00E21D65">
      <w:pPr>
        <w:pStyle w:val="Bibliografa"/>
      </w:pPr>
      <w:bookmarkStart w:id="203" w:name="ref-marshall2017five"/>
      <w:bookmarkEnd w:id="203"/>
      <w:r>
        <w:t xml:space="preserve">McGill, Brian J, Jonathan M Chase, </w:t>
      </w:r>
      <w:proofErr w:type="spellStart"/>
      <w:r>
        <w:t>Joaquı́n</w:t>
      </w:r>
      <w:proofErr w:type="spellEnd"/>
      <w:r>
        <w:t xml:space="preserve"> </w:t>
      </w:r>
      <w:proofErr w:type="spellStart"/>
      <w:r>
        <w:t>Hortal</w:t>
      </w:r>
      <w:proofErr w:type="spellEnd"/>
      <w:r>
        <w:t xml:space="preserve">, Isaac Overcast, Andrew J Rominger, James </w:t>
      </w:r>
      <w:proofErr w:type="spellStart"/>
      <w:r>
        <w:t>Rosindell</w:t>
      </w:r>
      <w:proofErr w:type="spellEnd"/>
      <w:r>
        <w:t xml:space="preserve">, Paulo AV Borges, et al. 2019. “Unifying Macroecology and Macroevolution to Answer Fundamental Questions about Biodiversity.” </w:t>
      </w:r>
      <w:r>
        <w:rPr>
          <w:i/>
          <w:iCs/>
        </w:rPr>
        <w:t>Global Ecology and Biogeography</w:t>
      </w:r>
      <w:r>
        <w:t xml:space="preserve"> 28 (12): 1925–36.</w:t>
      </w:r>
    </w:p>
    <w:p w14:paraId="04D9A3A8" w14:textId="77777777" w:rsidR="00FA56D5" w:rsidRDefault="00E21D65">
      <w:pPr>
        <w:pStyle w:val="Bibliografa"/>
      </w:pPr>
      <w:bookmarkStart w:id="204" w:name="ref-mcgill2019unifying"/>
      <w:bookmarkEnd w:id="204"/>
      <w:r>
        <w:t xml:space="preserve">Meier, Rudolf, and Rainer </w:t>
      </w:r>
      <w:proofErr w:type="spellStart"/>
      <w:r>
        <w:t>Willmann</w:t>
      </w:r>
      <w:proofErr w:type="spellEnd"/>
      <w:r>
        <w:t xml:space="preserve">. 2000. “A Defense of the </w:t>
      </w:r>
      <w:proofErr w:type="spellStart"/>
      <w:r>
        <w:t>Hennigian</w:t>
      </w:r>
      <w:proofErr w:type="spellEnd"/>
      <w:r>
        <w:t xml:space="preserve"> Species Concept.” </w:t>
      </w:r>
      <w:r>
        <w:rPr>
          <w:i/>
          <w:iCs/>
        </w:rPr>
        <w:t>Species Concepts and Phylogenetic Theory</w:t>
      </w:r>
      <w:r>
        <w:t>, 167.</w:t>
      </w:r>
    </w:p>
    <w:p w14:paraId="2C680D2B" w14:textId="77777777" w:rsidR="00FA56D5" w:rsidRDefault="00E21D65">
      <w:pPr>
        <w:pStyle w:val="Bibliografa"/>
      </w:pPr>
      <w:bookmarkStart w:id="205" w:name="ref-meier2000defense"/>
      <w:bookmarkEnd w:id="205"/>
      <w:proofErr w:type="spellStart"/>
      <w:r>
        <w:t>Mynard</w:t>
      </w:r>
      <w:proofErr w:type="spellEnd"/>
      <w:r>
        <w:t xml:space="preserve">, Poppy, Adam </w:t>
      </w:r>
      <w:proofErr w:type="spellStart"/>
      <w:r>
        <w:t>Algar</w:t>
      </w:r>
      <w:proofErr w:type="spellEnd"/>
      <w:r>
        <w:t xml:space="preserve">, Lesley Lancaster, Greta </w:t>
      </w:r>
      <w:proofErr w:type="spellStart"/>
      <w:r>
        <w:t>Bocedi</w:t>
      </w:r>
      <w:proofErr w:type="spellEnd"/>
      <w:r>
        <w:t xml:space="preserve">, </w:t>
      </w:r>
      <w:proofErr w:type="spellStart"/>
      <w:r>
        <w:t>Fahri</w:t>
      </w:r>
      <w:proofErr w:type="spellEnd"/>
      <w:r>
        <w:t xml:space="preserve"> </w:t>
      </w:r>
      <w:proofErr w:type="spellStart"/>
      <w:r>
        <w:t>Fahri</w:t>
      </w:r>
      <w:proofErr w:type="spellEnd"/>
      <w:r>
        <w:t xml:space="preserve">, Cécile </w:t>
      </w:r>
      <w:proofErr w:type="spellStart"/>
      <w:r>
        <w:t>Gubry-Rangin</w:t>
      </w:r>
      <w:proofErr w:type="spellEnd"/>
      <w:r>
        <w:t xml:space="preserve">, </w:t>
      </w:r>
      <w:proofErr w:type="spellStart"/>
      <w:r>
        <w:t>Pungki</w:t>
      </w:r>
      <w:proofErr w:type="spellEnd"/>
      <w:r>
        <w:t xml:space="preserve"> </w:t>
      </w:r>
      <w:proofErr w:type="spellStart"/>
      <w:r>
        <w:t>Lupiyaningdyah</w:t>
      </w:r>
      <w:proofErr w:type="spellEnd"/>
      <w:r>
        <w:t xml:space="preserve">, et al. 2023. “Impact of Phylogenetic Tree Completeness and Misspecification of Sampling Fractions on Trait Dependent Diversification Models.” </w:t>
      </w:r>
      <w:r>
        <w:rPr>
          <w:i/>
          <w:iCs/>
        </w:rPr>
        <w:t>Systematic Biology</w:t>
      </w:r>
      <w:r>
        <w:t>.</w:t>
      </w:r>
    </w:p>
    <w:p w14:paraId="2ECDF9BF" w14:textId="77777777" w:rsidR="00FA56D5" w:rsidRDefault="00E21D65">
      <w:pPr>
        <w:pStyle w:val="Bibliografa"/>
      </w:pPr>
      <w:bookmarkStart w:id="206" w:name="ref-mynard2023impact"/>
      <w:bookmarkEnd w:id="206"/>
      <w:r>
        <w:t xml:space="preserve">Pearson, Paul N. 1995. “Investigating Age-Dependency of Species Extinction Rates Using Dynamic Survivorship Analysis.” </w:t>
      </w:r>
      <w:r>
        <w:rPr>
          <w:i/>
          <w:iCs/>
        </w:rPr>
        <w:t>Historical Biology</w:t>
      </w:r>
      <w:r>
        <w:t xml:space="preserve"> 10 (2): 119–36.</w:t>
      </w:r>
    </w:p>
    <w:p w14:paraId="2EF2E709" w14:textId="77777777" w:rsidR="00FA56D5" w:rsidRDefault="00E21D65">
      <w:pPr>
        <w:pStyle w:val="Bibliografa"/>
      </w:pPr>
      <w:bookmarkStart w:id="207" w:name="ref-pearson1995investigating"/>
      <w:bookmarkEnd w:id="207"/>
      <w:proofErr w:type="spellStart"/>
      <w:r>
        <w:t>Poisot</w:t>
      </w:r>
      <w:proofErr w:type="spellEnd"/>
      <w:r>
        <w:t xml:space="preserve">, </w:t>
      </w:r>
      <w:proofErr w:type="spellStart"/>
      <w:r>
        <w:t>Timothée</w:t>
      </w:r>
      <w:proofErr w:type="spellEnd"/>
      <w:r>
        <w:t xml:space="preserve">, James D Bever, </w:t>
      </w:r>
      <w:proofErr w:type="spellStart"/>
      <w:r>
        <w:t>Adnane</w:t>
      </w:r>
      <w:proofErr w:type="spellEnd"/>
      <w:r>
        <w:t xml:space="preserve"> </w:t>
      </w:r>
      <w:proofErr w:type="spellStart"/>
      <w:r>
        <w:t>Nemri</w:t>
      </w:r>
      <w:proofErr w:type="spellEnd"/>
      <w:r>
        <w:t xml:space="preserve">, Peter H Thrall, and Michael E Hochberg. 2011. “A Conceptual Framework for the Evolution of Ecological </w:t>
      </w:r>
      <w:proofErr w:type="spellStart"/>
      <w:r>
        <w:t>Specialisation</w:t>
      </w:r>
      <w:proofErr w:type="spellEnd"/>
      <w:r>
        <w:t xml:space="preserve">.” </w:t>
      </w:r>
      <w:r>
        <w:rPr>
          <w:i/>
          <w:iCs/>
        </w:rPr>
        <w:t>Ecology Letters</w:t>
      </w:r>
      <w:r>
        <w:t xml:space="preserve"> 14 (9): 841–51.</w:t>
      </w:r>
    </w:p>
    <w:p w14:paraId="37960529" w14:textId="77777777" w:rsidR="00FA56D5" w:rsidRDefault="00E21D65">
      <w:pPr>
        <w:pStyle w:val="Bibliografa"/>
      </w:pPr>
      <w:bookmarkStart w:id="208" w:name="ref-poisot2011conceptual"/>
      <w:bookmarkEnd w:id="208"/>
      <w:proofErr w:type="spellStart"/>
      <w:r>
        <w:t>Rabosky</w:t>
      </w:r>
      <w:proofErr w:type="spellEnd"/>
      <w:r>
        <w:t xml:space="preserve">, Daniel L. 2010. “Extinction Rates Should Not Be Estimated from Molecular Phylogenies.” </w:t>
      </w:r>
      <w:r>
        <w:rPr>
          <w:i/>
          <w:iCs/>
        </w:rPr>
        <w:t>Evolution: International Journal of Organic Evolution</w:t>
      </w:r>
      <w:r>
        <w:t xml:space="preserve"> 64 (6): 1816–24.</w:t>
      </w:r>
    </w:p>
    <w:p w14:paraId="1150B4EA" w14:textId="77777777" w:rsidR="00FA56D5" w:rsidRDefault="00E21D65">
      <w:pPr>
        <w:pStyle w:val="Bibliografa"/>
      </w:pPr>
      <w:bookmarkStart w:id="209" w:name="ref-rabosky2010extinction"/>
      <w:bookmarkEnd w:id="209"/>
      <w:proofErr w:type="spellStart"/>
      <w:r>
        <w:t>Raup</w:t>
      </w:r>
      <w:proofErr w:type="spellEnd"/>
      <w:r>
        <w:t xml:space="preserve">, David M. 1985. “Mathematical Models of Cladogenesis.” </w:t>
      </w:r>
      <w:r>
        <w:rPr>
          <w:i/>
          <w:iCs/>
        </w:rPr>
        <w:t>Paleobiology</w:t>
      </w:r>
      <w:r>
        <w:t xml:space="preserve"> 11 (1): 42–52.</w:t>
      </w:r>
    </w:p>
    <w:p w14:paraId="60391F44" w14:textId="77777777" w:rsidR="00FA56D5" w:rsidRDefault="00E21D65">
      <w:pPr>
        <w:pStyle w:val="Bibliografa"/>
        <w:rPr>
          <w:lang w:val="it-CH"/>
        </w:rPr>
      </w:pPr>
      <w:bookmarkStart w:id="210" w:name="ref-raup1985mathematical"/>
      <w:bookmarkEnd w:id="210"/>
      <w:r>
        <w:t xml:space="preserve">Rosenblum, Erica Bree, Brice AJ Sarver, Joseph W Brown, Simone Des Roches, Kayla M Hardwick, Tyler D </w:t>
      </w:r>
      <w:proofErr w:type="spellStart"/>
      <w:r>
        <w:t>Hether</w:t>
      </w:r>
      <w:proofErr w:type="spellEnd"/>
      <w:r>
        <w:t xml:space="preserve">, Jonathan M Eastman, Matthew W Pennell, and Luke J Harmon. 2012. “Goldilocks Meets Santa Rosalia: An Ephemeral Speciation Model Explains Patterns of Diversification Across Time Scales.” </w:t>
      </w:r>
      <w:r>
        <w:rPr>
          <w:i/>
          <w:iCs/>
          <w:lang w:val="it-CH"/>
          <w:rPrChange w:id="211" w:author="Juan Carrillo" w:date="2023-05-11T17:33:00Z">
            <w:rPr>
              <w:i/>
              <w:iCs/>
            </w:rPr>
          </w:rPrChange>
        </w:rPr>
        <w:t>Evolutionary Biology</w:t>
      </w:r>
      <w:r>
        <w:rPr>
          <w:lang w:val="it-CH"/>
          <w:rPrChange w:id="212" w:author="Juan Carrillo" w:date="2023-05-11T17:33:00Z">
            <w:rPr/>
          </w:rPrChange>
        </w:rPr>
        <w:t xml:space="preserve"> 39: 255–61.</w:t>
      </w:r>
    </w:p>
    <w:p w14:paraId="0A715EA1" w14:textId="77777777" w:rsidR="00FA56D5" w:rsidRDefault="00E21D65">
      <w:pPr>
        <w:pStyle w:val="Bibliografa"/>
      </w:pPr>
      <w:bookmarkStart w:id="213" w:name="ref-rosenblum2012goldilocks"/>
      <w:bookmarkEnd w:id="213"/>
      <w:r>
        <w:rPr>
          <w:lang w:val="it-CH"/>
          <w:rPrChange w:id="214" w:author="Juan Carrillo" w:date="2023-05-11T17:33:00Z">
            <w:rPr/>
          </w:rPrChange>
        </w:rPr>
        <w:t xml:space="preserve">Silvestro, Daniele, Silvia Castiglione, Alessandro Mondanaro, Carmela Serio, Marina Melchionna, Paolo Piras, Mirko Di Febbraro, Francesco Carotenuto, Lorenzo Rook, and Pasquale Raia. 2020. </w:t>
      </w:r>
      <w:r>
        <w:t xml:space="preserve">“A 450 Million Years Long Latitudinal Gradient in Age-Dependent Extinction.” </w:t>
      </w:r>
      <w:r>
        <w:rPr>
          <w:i/>
          <w:iCs/>
        </w:rPr>
        <w:t>Ecology Letters</w:t>
      </w:r>
      <w:r>
        <w:t xml:space="preserve"> 23 (3): 439–46.</w:t>
      </w:r>
    </w:p>
    <w:p w14:paraId="3A4801AF" w14:textId="77777777" w:rsidR="00FA56D5" w:rsidRDefault="00E21D65">
      <w:pPr>
        <w:pStyle w:val="Bibliografa"/>
      </w:pPr>
      <w:bookmarkStart w:id="215" w:name="ref-silvestro2020450"/>
      <w:bookmarkEnd w:id="215"/>
      <w:r>
        <w:t xml:space="preserve">Silvestro, Daniele, Nicolas </w:t>
      </w:r>
      <w:proofErr w:type="spellStart"/>
      <w:r>
        <w:t>Salamin</w:t>
      </w:r>
      <w:proofErr w:type="spellEnd"/>
      <w:r>
        <w:t xml:space="preserve">, Alexandre Antonelli, and Xavier Meyer. 2019. “Improved Estimation of Macroevolutionary Rates from Fossil Data Using a Bayesian Framework.” </w:t>
      </w:r>
      <w:r>
        <w:rPr>
          <w:i/>
          <w:iCs/>
        </w:rPr>
        <w:t>Paleobiology</w:t>
      </w:r>
      <w:r>
        <w:t xml:space="preserve"> 45 (4): 546–70.</w:t>
      </w:r>
    </w:p>
    <w:p w14:paraId="77755D14" w14:textId="77777777" w:rsidR="00FA56D5" w:rsidRDefault="00E21D65">
      <w:pPr>
        <w:pStyle w:val="Bibliografa"/>
      </w:pPr>
      <w:bookmarkStart w:id="216" w:name="ref-silvestro2019improved"/>
      <w:bookmarkEnd w:id="216"/>
      <w:r>
        <w:t xml:space="preserve">Silvestro, Daniele, Nicolas </w:t>
      </w:r>
      <w:proofErr w:type="spellStart"/>
      <w:r>
        <w:t>Salamin</w:t>
      </w:r>
      <w:proofErr w:type="spellEnd"/>
      <w:r>
        <w:t>, and Jan Schnitzler. 2014. “</w:t>
      </w:r>
      <w:proofErr w:type="spellStart"/>
      <w:r>
        <w:t>PyRate</w:t>
      </w:r>
      <w:proofErr w:type="spellEnd"/>
      <w:r>
        <w:t xml:space="preserve">: A New Program to Estimate Speciation and Extinction Rates from Incomplete Fossil Data.” </w:t>
      </w:r>
      <w:r>
        <w:rPr>
          <w:i/>
          <w:iCs/>
        </w:rPr>
        <w:t>Methods in Ecology and Evolution</w:t>
      </w:r>
      <w:r>
        <w:t xml:space="preserve"> 5 (10): 1126–31.</w:t>
      </w:r>
    </w:p>
    <w:p w14:paraId="6C80C58B" w14:textId="77777777" w:rsidR="00FA56D5" w:rsidRDefault="00E21D65">
      <w:pPr>
        <w:pStyle w:val="Bibliografa"/>
      </w:pPr>
      <w:bookmarkStart w:id="217" w:name="ref-silvestro2014pyrate"/>
      <w:bookmarkEnd w:id="217"/>
      <w:r>
        <w:lastRenderedPageBreak/>
        <w:t xml:space="preserve">Silvestro, Daniele, Rachel Warnock, Alexandra </w:t>
      </w:r>
      <w:proofErr w:type="spellStart"/>
      <w:r>
        <w:t>Gavryushkina</w:t>
      </w:r>
      <w:proofErr w:type="spellEnd"/>
      <w:r>
        <w:t xml:space="preserve">, and Tanja Stadler. 2018. “Closing the Gap Between </w:t>
      </w:r>
      <w:proofErr w:type="spellStart"/>
      <w:r>
        <w:t>Palaeontological</w:t>
      </w:r>
      <w:proofErr w:type="spellEnd"/>
      <w:r>
        <w:t xml:space="preserve"> and Neontological Speciation and Extinction Rate Estimates.” </w:t>
      </w:r>
      <w:r>
        <w:rPr>
          <w:i/>
          <w:iCs/>
        </w:rPr>
        <w:t>Nature Communications</w:t>
      </w:r>
      <w:r>
        <w:t xml:space="preserve"> 9 (1): 1–14.</w:t>
      </w:r>
    </w:p>
    <w:p w14:paraId="23275A50" w14:textId="77777777" w:rsidR="00FA56D5" w:rsidRDefault="00E21D65">
      <w:pPr>
        <w:pStyle w:val="Bibliografa"/>
      </w:pPr>
      <w:bookmarkStart w:id="218" w:name="ref-silvestro2018closing"/>
      <w:bookmarkEnd w:id="218"/>
      <w:proofErr w:type="spellStart"/>
      <w:r>
        <w:t>Sonne</w:t>
      </w:r>
      <w:proofErr w:type="spellEnd"/>
      <w:r>
        <w:t xml:space="preserve">, Jesper, Bo Dalsgaard, Michael K </w:t>
      </w:r>
      <w:proofErr w:type="spellStart"/>
      <w:r>
        <w:t>Borregaard</w:t>
      </w:r>
      <w:proofErr w:type="spellEnd"/>
      <w:r>
        <w:t xml:space="preserve">, Jonathan Kennedy, Jon </w:t>
      </w:r>
      <w:proofErr w:type="spellStart"/>
      <w:r>
        <w:t>Fjeldså</w:t>
      </w:r>
      <w:proofErr w:type="spellEnd"/>
      <w:r>
        <w:t xml:space="preserve">, and Carsten </w:t>
      </w:r>
      <w:proofErr w:type="spellStart"/>
      <w:r>
        <w:t>Rahbek</w:t>
      </w:r>
      <w:proofErr w:type="spellEnd"/>
      <w:r>
        <w:t xml:space="preserve">. 2022. “Biodiversity Cradles and Museums Segregating Within Hotspots of Endemism.” </w:t>
      </w:r>
      <w:r>
        <w:rPr>
          <w:i/>
          <w:iCs/>
        </w:rPr>
        <w:t>Proceedings of the Royal Society B</w:t>
      </w:r>
      <w:r>
        <w:t xml:space="preserve"> 289 (1981): 20221102.</w:t>
      </w:r>
    </w:p>
    <w:p w14:paraId="37C0696F" w14:textId="77777777" w:rsidR="00FA56D5" w:rsidRDefault="00E21D65">
      <w:pPr>
        <w:pStyle w:val="Bibliografa"/>
      </w:pPr>
      <w:bookmarkStart w:id="219" w:name="ref-sonne2022biodiversity"/>
      <w:bookmarkEnd w:id="219"/>
      <w:r>
        <w:t xml:space="preserve">Stadler, Tanja. 2011. “Simulating Trees with a Fixed Number of Extant Species.” </w:t>
      </w:r>
      <w:r>
        <w:rPr>
          <w:i/>
          <w:iCs/>
        </w:rPr>
        <w:t>Systematic Biology</w:t>
      </w:r>
      <w:r>
        <w:t xml:space="preserve"> 60 (5): 676–84.</w:t>
      </w:r>
    </w:p>
    <w:p w14:paraId="6B998DE8" w14:textId="77777777" w:rsidR="00FA56D5" w:rsidRDefault="00E21D65">
      <w:pPr>
        <w:pStyle w:val="Bibliografa"/>
      </w:pPr>
      <w:bookmarkStart w:id="220" w:name="ref-stadler2011simulating"/>
      <w:bookmarkEnd w:id="220"/>
      <w:r>
        <w:t xml:space="preserve">Stadler, Tanja, Alexandra </w:t>
      </w:r>
      <w:proofErr w:type="spellStart"/>
      <w:r>
        <w:t>Gavryushkina</w:t>
      </w:r>
      <w:proofErr w:type="spellEnd"/>
      <w:r>
        <w:t xml:space="preserve">, Rachel CM Warnock, Alexei J Drummond, and Tracy A Heath. 2018. “The Fossilized Birth-Death Model for the Analysis of Stratigraphic Range Data Under Different Speciation Modes.” </w:t>
      </w:r>
      <w:r>
        <w:rPr>
          <w:i/>
          <w:iCs/>
        </w:rPr>
        <w:t>Journal of Theoretical Biology</w:t>
      </w:r>
      <w:r>
        <w:t xml:space="preserve"> 447: 41–55.</w:t>
      </w:r>
    </w:p>
    <w:p w14:paraId="7CE5DB2A" w14:textId="77777777" w:rsidR="00FA56D5" w:rsidRDefault="00E21D65">
      <w:pPr>
        <w:pStyle w:val="Bibliografa"/>
      </w:pPr>
      <w:bookmarkStart w:id="221" w:name="ref-stadler2018fossilized"/>
      <w:bookmarkEnd w:id="221"/>
      <w:r>
        <w:t xml:space="preserve">Swenson, Nathan G. 2019. </w:t>
      </w:r>
      <w:r>
        <w:rPr>
          <w:i/>
          <w:iCs/>
        </w:rPr>
        <w:t>Phylogenetic Ecology: A History, Critique, and Remodeling</w:t>
      </w:r>
      <w:r>
        <w:t>. University of Chicago Press.</w:t>
      </w:r>
    </w:p>
    <w:p w14:paraId="1915CB07" w14:textId="77777777" w:rsidR="00FA56D5" w:rsidRDefault="00E21D65">
      <w:pPr>
        <w:pStyle w:val="Bibliografa"/>
      </w:pPr>
      <w:bookmarkStart w:id="222" w:name="ref-swenson2019phylogenetic"/>
      <w:bookmarkEnd w:id="222"/>
      <w:proofErr w:type="spellStart"/>
      <w:r>
        <w:t>Tanentzap</w:t>
      </w:r>
      <w:proofErr w:type="spellEnd"/>
      <w:r>
        <w:t xml:space="preserve">, Andrew J, Angela J Brandt, Rob D </w:t>
      </w:r>
      <w:proofErr w:type="spellStart"/>
      <w:r>
        <w:t>Smissen</w:t>
      </w:r>
      <w:proofErr w:type="spellEnd"/>
      <w:r>
        <w:t xml:space="preserve">, Peter B </w:t>
      </w:r>
      <w:proofErr w:type="spellStart"/>
      <w:r>
        <w:t>Heenan</w:t>
      </w:r>
      <w:proofErr w:type="spellEnd"/>
      <w:r>
        <w:t xml:space="preserve">, Tadashi </w:t>
      </w:r>
      <w:proofErr w:type="spellStart"/>
      <w:r>
        <w:t>Fukami</w:t>
      </w:r>
      <w:proofErr w:type="spellEnd"/>
      <w:r>
        <w:t xml:space="preserve">, and William G Lee. 2015. “When Do Plant Radiations Influence Community Assembly? The Importance of Historical Contingency in the Race for Niche Space.” </w:t>
      </w:r>
      <w:r>
        <w:rPr>
          <w:i/>
          <w:iCs/>
        </w:rPr>
        <w:t>New Phytologist</w:t>
      </w:r>
      <w:r>
        <w:t xml:space="preserve"> 207 (2): 468–79.</w:t>
      </w:r>
    </w:p>
    <w:p w14:paraId="741A8D41" w14:textId="77777777" w:rsidR="00FA56D5" w:rsidRDefault="00E21D65">
      <w:pPr>
        <w:pStyle w:val="Bibliografa"/>
      </w:pPr>
      <w:bookmarkStart w:id="223" w:name="ref-tanentzap2015plant"/>
      <w:bookmarkEnd w:id="223"/>
      <w:proofErr w:type="spellStart"/>
      <w:r>
        <w:t>Tanentzap</w:t>
      </w:r>
      <w:proofErr w:type="spellEnd"/>
      <w:r>
        <w:t xml:space="preserve">, Andrew J, Javier </w:t>
      </w:r>
      <w:proofErr w:type="spellStart"/>
      <w:r>
        <w:t>Igea</w:t>
      </w:r>
      <w:proofErr w:type="spellEnd"/>
      <w:r>
        <w:t xml:space="preserve">, Matthew G Johnston, and Matthew J </w:t>
      </w:r>
      <w:proofErr w:type="spellStart"/>
      <w:r>
        <w:t>Larcombe</w:t>
      </w:r>
      <w:proofErr w:type="spellEnd"/>
      <w:r>
        <w:t xml:space="preserve">. 2020. “Does Evolutionary History Correlate with Contemporary Extinction Risk by Influencing Range Size Dynamics?” </w:t>
      </w:r>
      <w:r>
        <w:rPr>
          <w:i/>
          <w:iCs/>
        </w:rPr>
        <w:t>The American Naturalist</w:t>
      </w:r>
      <w:r>
        <w:t xml:space="preserve"> 195 (3): 569–76.</w:t>
      </w:r>
    </w:p>
    <w:p w14:paraId="39A9DBEB" w14:textId="77777777" w:rsidR="00FA56D5" w:rsidRDefault="00E21D65">
      <w:pPr>
        <w:pStyle w:val="Bibliografa"/>
      </w:pPr>
      <w:bookmarkStart w:id="224" w:name="ref-tanentzap2020does"/>
      <w:bookmarkEnd w:id="224"/>
      <w:r>
        <w:t xml:space="preserve">Van </w:t>
      </w:r>
      <w:proofErr w:type="spellStart"/>
      <w:r>
        <w:t>Valen</w:t>
      </w:r>
      <w:proofErr w:type="spellEnd"/>
      <w:r>
        <w:t xml:space="preserve">, Leigh. 1973. “A New Evolutionary Law.” </w:t>
      </w:r>
      <w:proofErr w:type="spellStart"/>
      <w:r>
        <w:rPr>
          <w:i/>
          <w:iCs/>
        </w:rPr>
        <w:t>Evol</w:t>
      </w:r>
      <w:proofErr w:type="spellEnd"/>
      <w:r>
        <w:rPr>
          <w:i/>
          <w:iCs/>
        </w:rPr>
        <w:t xml:space="preserve"> Theory</w:t>
      </w:r>
      <w:r>
        <w:t xml:space="preserve"> 1: 1–30.</w:t>
      </w:r>
    </w:p>
    <w:p w14:paraId="44669007" w14:textId="77777777" w:rsidR="00FA56D5" w:rsidRDefault="00E21D65">
      <w:pPr>
        <w:pStyle w:val="Bibliografa"/>
      </w:pPr>
      <w:bookmarkStart w:id="225" w:name="ref-van1973new"/>
      <w:bookmarkEnd w:id="225"/>
      <w:proofErr w:type="spellStart"/>
      <w:r>
        <w:t>Vellend</w:t>
      </w:r>
      <w:proofErr w:type="spellEnd"/>
      <w:r>
        <w:t xml:space="preserve">, Mark. 2016. “The Theory of Ecological Communities (MPB-57).” In </w:t>
      </w:r>
      <w:r>
        <w:rPr>
          <w:i/>
          <w:iCs/>
        </w:rPr>
        <w:t>The Theory of Ecological Communities (MPB-57)</w:t>
      </w:r>
      <w:r>
        <w:t>. Princeton University Press.</w:t>
      </w:r>
    </w:p>
    <w:p w14:paraId="2DB0253A" w14:textId="77777777" w:rsidR="00FA56D5" w:rsidRDefault="00E21D65">
      <w:pPr>
        <w:pStyle w:val="Bibliografa"/>
      </w:pPr>
      <w:bookmarkStart w:id="226" w:name="ref-vellend2016theory"/>
      <w:bookmarkEnd w:id="226"/>
      <w:r>
        <w:rPr>
          <w:lang w:val="it-CH"/>
          <w:rPrChange w:id="227" w:author="Juan Carrillo" w:date="2023-05-11T17:33:00Z">
            <w:rPr/>
          </w:rPrChange>
        </w:rPr>
        <w:t xml:space="preserve">Verde Arregoitia, Luis Darcy, Simon P Blomberg, and Diana O Fisher. </w:t>
      </w:r>
      <w:r>
        <w:t xml:space="preserve">2013. “Phylogenetic Correlates of Extinction Risk in Mammals: Species in Older Lineages Are Not at Greater Risk.” </w:t>
      </w:r>
      <w:r>
        <w:rPr>
          <w:i/>
          <w:iCs/>
        </w:rPr>
        <w:t>Proceedings of the Royal Society B: Biological Sciences</w:t>
      </w:r>
      <w:r>
        <w:t xml:space="preserve"> 280 (1765): 20131092.</w:t>
      </w:r>
    </w:p>
    <w:p w14:paraId="5990DCE3" w14:textId="77777777" w:rsidR="00FA56D5" w:rsidRDefault="00E21D65">
      <w:pPr>
        <w:pStyle w:val="Bibliografa"/>
      </w:pPr>
      <w:bookmarkStart w:id="228" w:name="ref-verde2013phylogenetic"/>
      <w:bookmarkStart w:id="229" w:name="ref-wagner1995phylogenetic"/>
      <w:bookmarkEnd w:id="228"/>
      <w:r>
        <w:t xml:space="preserve">Wagner, Peter J, Douglas H Erwin, and RL Anstey. 1995. “Phylogenetic Patterns as Tests of Speciation Models.” </w:t>
      </w:r>
      <w:r>
        <w:rPr>
          <w:i/>
          <w:iCs/>
        </w:rPr>
        <w:t>New Approaches to Speciation in the Fossil Record. Columbia University Press, New York</w:t>
      </w:r>
      <w:r>
        <w:t>, 87–122.</w:t>
      </w:r>
      <w:bookmarkEnd w:id="13"/>
      <w:bookmarkEnd w:id="165"/>
      <w:bookmarkEnd w:id="229"/>
    </w:p>
    <w:sectPr w:rsidR="00FA56D5">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HAUFFE Torsten" w:date="2023-05-24T07:24:00Z" w:initials="HT">
    <w:p w14:paraId="06CA9939" w14:textId="77777777" w:rsidR="009F5359" w:rsidRDefault="009F5359">
      <w:pPr>
        <w:pStyle w:val="Textocomentario"/>
      </w:pPr>
      <w:r>
        <w:rPr>
          <w:rStyle w:val="Refdecomentario"/>
        </w:rPr>
        <w:annotationRef/>
      </w:r>
      <w:r>
        <w:t xml:space="preserve">We need to reduce the number of figures and these ones are not discussed anyway. </w:t>
      </w:r>
    </w:p>
  </w:comment>
  <w:comment w:id="8" w:author="HAUFFE Torsten" w:date="2023-05-24T07:40:00Z" w:initials="HT">
    <w:p w14:paraId="132C1D84" w14:textId="5BE86A05" w:rsidR="009F5359" w:rsidRDefault="009F5359">
      <w:pPr>
        <w:pStyle w:val="Textocomentario"/>
      </w:pPr>
      <w:r>
        <w:rPr>
          <w:rStyle w:val="Refdecomentario"/>
        </w:rPr>
        <w:annotationRef/>
      </w:r>
      <w:r>
        <w:t xml:space="preserve">We should get a </w:t>
      </w:r>
      <w:proofErr w:type="gramStart"/>
      <w:r>
        <w:t>more catchy</w:t>
      </w:r>
      <w:proofErr w:type="gramEnd"/>
      <w:r>
        <w:t xml:space="preserve"> name for it.</w:t>
      </w:r>
    </w:p>
  </w:comment>
  <w:comment w:id="9" w:author="HAUFFE Torsten" w:date="2023-05-24T07:42:00Z" w:initials="HT">
    <w:p w14:paraId="4F9D5052" w14:textId="1C811639" w:rsidR="009F5359" w:rsidRDefault="009F5359">
      <w:pPr>
        <w:pStyle w:val="Textocomentario"/>
      </w:pPr>
      <w:r>
        <w:rPr>
          <w:rStyle w:val="Refdecomentario"/>
        </w:rPr>
        <w:annotationRef/>
      </w:r>
      <w:r>
        <w:t>Didn’t we want to have a scatterplot for a single replicate with two types of dots. The true age on the x-axes and on the y-axes the phylogenetic age and the mean geometric age. Plus drawing vertical lines for the confidence interval around the mean geometric age.</w:t>
      </w:r>
    </w:p>
  </w:comment>
  <w:comment w:id="10" w:author="HAUFFE Torsten" w:date="2023-05-24T07:46:00Z" w:initials="HT">
    <w:p w14:paraId="62B99698" w14:textId="2A69047D" w:rsidR="009F5359" w:rsidRDefault="009F5359">
      <w:pPr>
        <w:pStyle w:val="Textocomentario"/>
      </w:pPr>
      <w:r>
        <w:rPr>
          <w:rStyle w:val="Refdecomentario"/>
        </w:rPr>
        <w:annotationRef/>
      </w:r>
      <w:r>
        <w:t xml:space="preserve">Applies to many sentences in the </w:t>
      </w:r>
      <w:proofErr w:type="spellStart"/>
      <w:r>
        <w:t>ms</w:t>
      </w:r>
      <w:proofErr w:type="spellEnd"/>
      <w:r>
        <w:t>: I have a different understanding of “estimated”. Estimated is when we need an algorithm to get a value. When we just get a number by counting or measuring it is not an estimation.</w:t>
      </w:r>
    </w:p>
  </w:comment>
  <w:comment w:id="11" w:author="HAUFFE Torsten" w:date="2023-05-24T07:48:00Z" w:initials="HT">
    <w:p w14:paraId="4A3477A8" w14:textId="11F051A0" w:rsidR="009F5359" w:rsidRDefault="009F5359">
      <w:pPr>
        <w:pStyle w:val="Textocomentario"/>
      </w:pPr>
      <w:r>
        <w:rPr>
          <w:rStyle w:val="Refdecomentario"/>
        </w:rPr>
        <w:annotationRef/>
      </w:r>
      <w:r>
        <w:t>Few edit here because I do not understand how you came up with the numbers (see comments in materials).</w:t>
      </w:r>
    </w:p>
  </w:comment>
  <w:comment w:id="42" w:author="HAUFFE Torsten" w:date="2023-05-24T08:10:00Z" w:initials="HT">
    <w:p w14:paraId="0B2840E4" w14:textId="3781883E" w:rsidR="009F5359" w:rsidRDefault="009F5359">
      <w:pPr>
        <w:pStyle w:val="Textocomentario"/>
      </w:pPr>
      <w:r>
        <w:rPr>
          <w:rStyle w:val="Refdecomentario"/>
        </w:rPr>
        <w:annotationRef/>
      </w:r>
      <w:r>
        <w:t>Sometimes it is useful to refer to figures in the discussion.</w:t>
      </w:r>
    </w:p>
  </w:comment>
  <w:comment w:id="43" w:author="HAUFFE Torsten" w:date="2023-05-24T07:56:00Z" w:initials="HT">
    <w:p w14:paraId="50B81645" w14:textId="2AA882FB" w:rsidR="009F5359" w:rsidRDefault="009F5359">
      <w:pPr>
        <w:pStyle w:val="Textocomentario"/>
      </w:pPr>
      <w:r>
        <w:rPr>
          <w:rStyle w:val="Refdecomentario"/>
        </w:rPr>
        <w:annotationRef/>
      </w:r>
      <w:r>
        <w:t>Where do we see this result?</w:t>
      </w:r>
    </w:p>
  </w:comment>
  <w:comment w:id="46" w:author="HAUFFE Torsten" w:date="2023-05-24T08:16:00Z" w:initials="HT">
    <w:p w14:paraId="447E6384" w14:textId="2FC72E84" w:rsidR="009F5359" w:rsidRDefault="009F5359">
      <w:pPr>
        <w:pStyle w:val="Textocomentario"/>
      </w:pPr>
      <w:r>
        <w:rPr>
          <w:rStyle w:val="Refdecomentario"/>
        </w:rPr>
        <w:annotationRef/>
      </w:r>
      <w:r>
        <w:t xml:space="preserve">I disagree. Just because we can </w:t>
      </w:r>
      <w:proofErr w:type="spellStart"/>
      <w:r>
        <w:t>distuinguish</w:t>
      </w:r>
      <w:proofErr w:type="spellEnd"/>
      <w:r>
        <w:t xml:space="preserve"> the oldest and youngest species, it does not allow to anticipate what is happening with more complex analyses.</w:t>
      </w:r>
    </w:p>
  </w:comment>
  <w:comment w:id="49" w:author="HAUFFE Torsten" w:date="2023-05-24T10:12:00Z" w:initials="HT">
    <w:p w14:paraId="3C1C3A24" w14:textId="3EE144C6" w:rsidR="009F5359" w:rsidRDefault="009F5359">
      <w:pPr>
        <w:pStyle w:val="Textocomentario"/>
      </w:pPr>
      <w:r>
        <w:rPr>
          <w:rStyle w:val="Refdecomentario"/>
        </w:rPr>
        <w:annotationRef/>
      </w:r>
      <w:r>
        <w:t>How do you get this number? Is it the increase from 2.2 to 12.2% in Figure 9b?</w:t>
      </w:r>
      <w:r w:rsidR="008A5FE8">
        <w:t xml:space="preserve"> Can’t be because you talk about bifurcating. I’m very lost – sorry!</w:t>
      </w:r>
    </w:p>
  </w:comment>
  <w:comment w:id="50" w:author="HAUFFE Torsten" w:date="2023-05-24T10:25:00Z" w:initials="HT">
    <w:p w14:paraId="63183F76" w14:textId="556BBA56" w:rsidR="008A5FE8" w:rsidRDefault="008A5FE8">
      <w:pPr>
        <w:pStyle w:val="Textocomentario"/>
      </w:pPr>
      <w:r>
        <w:rPr>
          <w:rStyle w:val="Refdecomentario"/>
        </w:rPr>
        <w:annotationRef/>
      </w:r>
      <w:r>
        <w:t>I struggle with the structure: Above you speak about bifurcating, and the “thus” initiate a conclusion. However, the conclusion is on budding!?</w:t>
      </w:r>
    </w:p>
  </w:comment>
  <w:comment w:id="51" w:author="HAUFFE Torsten" w:date="2023-05-24T10:14:00Z" w:initials="HT">
    <w:p w14:paraId="7C02F0FA" w14:textId="63519129" w:rsidR="009F5359" w:rsidRDefault="009F5359">
      <w:pPr>
        <w:pStyle w:val="Textocomentario"/>
      </w:pPr>
      <w:r>
        <w:rPr>
          <w:rStyle w:val="Refdecomentario"/>
        </w:rPr>
        <w:annotationRef/>
      </w:r>
      <w:r>
        <w:t>Don’t call this “estimate” if we only measure the length of the branch.</w:t>
      </w:r>
    </w:p>
  </w:comment>
  <w:comment w:id="52" w:author="HAUFFE Torsten" w:date="2023-05-24T10:15:00Z" w:initials="HT">
    <w:p w14:paraId="4B3AB267" w14:textId="3083DD3E" w:rsidR="009F5359" w:rsidRDefault="009F5359">
      <w:pPr>
        <w:pStyle w:val="Textocomentario"/>
      </w:pPr>
      <w:r>
        <w:rPr>
          <w:rStyle w:val="Refdecomentario"/>
        </w:rPr>
        <w:annotationRef/>
      </w:r>
      <w:r>
        <w:t>I don’t understand what you want to say. What is “extreme”?</w:t>
      </w:r>
    </w:p>
  </w:comment>
  <w:comment w:id="69" w:author="HAUFFE Torsten" w:date="2023-05-24T08:18:00Z" w:initials="HT">
    <w:p w14:paraId="4A444739" w14:textId="71C53BA4" w:rsidR="009F5359" w:rsidRDefault="009F5359">
      <w:pPr>
        <w:pStyle w:val="Textocomentario"/>
      </w:pPr>
      <w:r>
        <w:rPr>
          <w:rStyle w:val="Refdecomentario"/>
        </w:rPr>
        <w:annotationRef/>
      </w:r>
      <w:r>
        <w:t>What are these? It is a fancy word but without an example, I do not understand the meaning of it.</w:t>
      </w:r>
    </w:p>
  </w:comment>
  <w:comment w:id="73" w:author="Juan Carrillo" w:date="2023-05-12T19:28:00Z" w:initials="JC">
    <w:p w14:paraId="617C0FB8" w14:textId="77777777" w:rsidR="009F5359" w:rsidRDefault="009F5359">
      <w:r>
        <w:rPr>
          <w:rFonts w:ascii="Liberation Serif" w:eastAsia="DejaVu Sans" w:hAnsi="Liberation Serif" w:cs="DejaVu Sans"/>
          <w:lang w:bidi="en-US"/>
        </w:rPr>
        <w:t>Why clades? All the work is about species ages</w:t>
      </w:r>
    </w:p>
  </w:comment>
  <w:comment w:id="88" w:author="HAUFFE Torsten" w:date="2023-05-24T08:05:00Z" w:initials="HT">
    <w:p w14:paraId="2E5E980C" w14:textId="0B4D9788" w:rsidR="009F5359" w:rsidRDefault="009F5359">
      <w:pPr>
        <w:pStyle w:val="Textocomentario"/>
      </w:pPr>
      <w:r>
        <w:rPr>
          <w:rStyle w:val="Refdecomentario"/>
        </w:rPr>
        <w:annotationRef/>
      </w:r>
      <w:r>
        <w:t xml:space="preserve">I don’t think this reference fits because (1) for islands it is reasonable to assume budding speciation with some individuals colonizing the island and evolving into a new species while the mainland species persists (like peripatric speciation), and (2) this study used clades representing genera (instead of single </w:t>
      </w:r>
      <w:proofErr w:type="gramStart"/>
      <w:r>
        <w:t>species( to</w:t>
      </w:r>
      <w:proofErr w:type="gramEnd"/>
      <w:r>
        <w:t xml:space="preserve"> test if older clades are more species rich.</w:t>
      </w:r>
    </w:p>
  </w:comment>
  <w:comment w:id="90" w:author="HAUFFE Torsten" w:date="2023-05-24T08:07:00Z" w:initials="HT">
    <w:p w14:paraId="6E34C2D5" w14:textId="47EDBB4B" w:rsidR="009F5359" w:rsidRDefault="009F5359">
      <w:pPr>
        <w:pStyle w:val="Textocomentario"/>
      </w:pPr>
      <w:r>
        <w:rPr>
          <w:rStyle w:val="Refdecomentario"/>
        </w:rPr>
        <w:annotationRef/>
      </w:r>
      <w:r>
        <w:t>This is odd. They say they use stem ages for species but what should that be?</w:t>
      </w:r>
    </w:p>
  </w:comment>
  <w:comment w:id="91" w:author="HAUFFE Torsten" w:date="2023-05-24T08:08:00Z" w:initials="HT">
    <w:p w14:paraId="7D7AE821" w14:textId="5557771A" w:rsidR="009F5359" w:rsidRDefault="009F5359">
      <w:pPr>
        <w:pStyle w:val="Textocomentario"/>
      </w:pPr>
      <w:r>
        <w:rPr>
          <w:rStyle w:val="Refdecomentario"/>
        </w:rPr>
        <w:annotationRef/>
      </w:r>
      <w:r>
        <w:t>Only math does prove, all other science demonstrate/show/indicate something.</w:t>
      </w:r>
    </w:p>
  </w:comment>
  <w:comment w:id="97" w:author="HAUFFE Torsten" w:date="2023-05-24T08:21:00Z" w:initials="HT">
    <w:p w14:paraId="400456DA" w14:textId="20194A70" w:rsidR="009F5359" w:rsidRDefault="009F5359">
      <w:pPr>
        <w:pStyle w:val="Textocomentario"/>
      </w:pPr>
      <w:r>
        <w:rPr>
          <w:rStyle w:val="Refdecomentario"/>
        </w:rPr>
        <w:annotationRef/>
      </w:r>
      <w:r>
        <w:t>This is a good paragraph!</w:t>
      </w:r>
    </w:p>
  </w:comment>
  <w:comment w:id="98" w:author="Juan Carrillo" w:date="2023-05-12T19:54:00Z" w:initials="JC">
    <w:p w14:paraId="6F740020" w14:textId="77777777" w:rsidR="009F5359" w:rsidRDefault="009F5359">
      <w:r>
        <w:rPr>
          <w:rFonts w:ascii="Liberation Serif" w:eastAsia="DejaVu Sans" w:hAnsi="Liberation Serif" w:cs="DejaVu Sans"/>
          <w:lang w:bidi="en-US"/>
        </w:rPr>
        <w:t>Name the methods again here</w:t>
      </w:r>
    </w:p>
  </w:comment>
  <w:comment w:id="99" w:author="HAUFFE Torsten" w:date="2023-05-24T09:31:00Z" w:initials="HT">
    <w:p w14:paraId="32EAED3D" w14:textId="77777777" w:rsidR="009F5359" w:rsidRDefault="009F5359">
      <w:pPr>
        <w:pStyle w:val="Textocomentario"/>
      </w:pPr>
      <w:r>
        <w:rPr>
          <w:rStyle w:val="Refdecomentario"/>
        </w:rPr>
        <w:annotationRef/>
      </w:r>
      <w:r>
        <w:t>I find the figure captions extremely short and think readers will have a hard time to understand the figures. I like to have always a little title to the figure.</w:t>
      </w:r>
    </w:p>
    <w:p w14:paraId="6640325E" w14:textId="468525F6" w:rsidR="009F5359" w:rsidRDefault="009F5359">
      <w:pPr>
        <w:pStyle w:val="Textocomentario"/>
      </w:pPr>
      <w:r>
        <w:t>Why there is no dot at the end of the caption?</w:t>
      </w:r>
    </w:p>
  </w:comment>
  <w:comment w:id="103" w:author="HAUFFE Torsten" w:date="2023-05-24T09:42:00Z" w:initials="HT">
    <w:p w14:paraId="3CFBB28B" w14:textId="2850944B" w:rsidR="009F5359" w:rsidRDefault="009F5359">
      <w:pPr>
        <w:pStyle w:val="Textocomentario"/>
      </w:pPr>
      <w:r>
        <w:rPr>
          <w:rStyle w:val="Refdecomentario"/>
        </w:rPr>
        <w:annotationRef/>
      </w:r>
      <w:r>
        <w:t xml:space="preserve">We need to provide all sources (in the main text we only give them for </w:t>
      </w:r>
      <w:r w:rsidRPr="005938D8">
        <w:rPr>
          <w:i/>
        </w:rPr>
        <w:t>H. sapiens</w:t>
      </w:r>
      <w:r>
        <w:t>)</w:t>
      </w:r>
    </w:p>
  </w:comment>
  <w:comment w:id="105" w:author="Juan Carrillo" w:date="2023-05-12T16:36:00Z" w:initials="JC">
    <w:p w14:paraId="5035B63F" w14:textId="77777777" w:rsidR="009F5359" w:rsidRDefault="009F5359">
      <w:r>
        <w:rPr>
          <w:rFonts w:ascii="Liberation Serif" w:eastAsia="DejaVu Sans" w:hAnsi="Liberation Serif" w:cs="DejaVu Sans"/>
          <w:lang w:bidi="en-US"/>
        </w:rPr>
        <w:t xml:space="preserve">Species names in Italics. And would be nice to add the species silhouettes </w:t>
      </w:r>
    </w:p>
  </w:comment>
  <w:comment w:id="107" w:author="Juan Carrillo" w:date="2023-05-12T16:48:00Z" w:initials="JC">
    <w:p w14:paraId="379D7B02" w14:textId="77777777" w:rsidR="009F5359" w:rsidRDefault="009F5359">
      <w:r>
        <w:rPr>
          <w:rFonts w:ascii="Liberation Serif" w:eastAsia="DejaVu Sans" w:hAnsi="Liberation Serif" w:cs="DejaVu Sans"/>
          <w:lang w:bidi="en-US"/>
        </w:rPr>
        <w:t>Right?</w:t>
      </w:r>
    </w:p>
  </w:comment>
  <w:comment w:id="108" w:author="HAUFFE Torsten" w:date="2023-05-24T09:37:00Z" w:initials="HT">
    <w:p w14:paraId="37BF43E9" w14:textId="3C03459C" w:rsidR="009F5359" w:rsidRDefault="009F5359">
      <w:pPr>
        <w:pStyle w:val="Textocomentario"/>
      </w:pPr>
      <w:r>
        <w:rPr>
          <w:rStyle w:val="Refdecomentario"/>
        </w:rPr>
        <w:annotationRef/>
      </w:r>
      <w:r>
        <w:t>Mark that black tree by giving a title like “time-calibrated phylogeny”</w:t>
      </w:r>
    </w:p>
  </w:comment>
  <w:comment w:id="109" w:author="HAUFFE Torsten" w:date="2023-05-24T09:44:00Z" w:initials="HT">
    <w:p w14:paraId="7E6C3794" w14:textId="20002A9D" w:rsidR="009F5359" w:rsidRDefault="009F5359">
      <w:pPr>
        <w:pStyle w:val="Textocomentario"/>
      </w:pPr>
      <w:r>
        <w:rPr>
          <w:rStyle w:val="Refdecomentario"/>
        </w:rPr>
        <w:annotationRef/>
      </w:r>
      <w:r>
        <w:t>You don’t need to write (scaled) at the axis labels if we provide this information in the caption. Looks kind of ugly that way and just saying “scaled” is not sufficient to understand what it means. Scaled to what?</w:t>
      </w:r>
    </w:p>
  </w:comment>
  <w:comment w:id="122" w:author="HAUFFE Torsten" w:date="2023-05-24T09:19:00Z" w:initials="HT">
    <w:p w14:paraId="348248F9" w14:textId="61993BA6" w:rsidR="009F5359" w:rsidRDefault="009F5359">
      <w:pPr>
        <w:pStyle w:val="Textocomentario"/>
      </w:pPr>
      <w:r>
        <w:rPr>
          <w:rStyle w:val="Refdecomentario"/>
        </w:rPr>
        <w:annotationRef/>
      </w:r>
      <w:r>
        <w:t>Example of a title/message for a figure. Say that each dot represents on phylogeny.</w:t>
      </w:r>
    </w:p>
  </w:comment>
  <w:comment w:id="123" w:author="HAUFFE Torsten" w:date="2023-05-24T09:24:00Z" w:initials="HT">
    <w:p w14:paraId="2DB7A642" w14:textId="7DF4E5E8" w:rsidR="009F5359" w:rsidRDefault="009F5359">
      <w:pPr>
        <w:pStyle w:val="Textocomentario"/>
      </w:pPr>
      <w:r>
        <w:rPr>
          <w:rStyle w:val="Refdecomentario"/>
        </w:rPr>
        <w:annotationRef/>
      </w:r>
      <w:r>
        <w:t>You always have a lot of panels but never use (a), (b) …</w:t>
      </w:r>
    </w:p>
  </w:comment>
  <w:comment w:id="124" w:author="HAUFFE Torsten" w:date="2023-05-24T09:14:00Z" w:initials="HT">
    <w:p w14:paraId="39627E61" w14:textId="0606B330" w:rsidR="009F5359" w:rsidRDefault="009F5359">
      <w:pPr>
        <w:pStyle w:val="Textocomentario"/>
      </w:pPr>
      <w:r>
        <w:rPr>
          <w:rStyle w:val="Refdecomentario"/>
        </w:rPr>
        <w:annotationRef/>
      </w:r>
      <w:r>
        <w:t>Delete figure</w:t>
      </w:r>
    </w:p>
  </w:comment>
  <w:comment w:id="126" w:author="HAUFFE Torsten" w:date="2023-05-24T09:14:00Z" w:initials="HT">
    <w:p w14:paraId="1F9FDE2C" w14:textId="4B800F9C" w:rsidR="009F5359" w:rsidRDefault="009F5359">
      <w:pPr>
        <w:pStyle w:val="Textocomentario"/>
      </w:pPr>
      <w:r>
        <w:rPr>
          <w:rStyle w:val="Refdecomentario"/>
        </w:rPr>
        <w:annotationRef/>
      </w:r>
      <w:r>
        <w:t>Delete figure</w:t>
      </w:r>
    </w:p>
  </w:comment>
  <w:comment w:id="128" w:author="HAUFFE Torsten" w:date="2023-05-24T09:14:00Z" w:initials="HT">
    <w:p w14:paraId="0AE3A246" w14:textId="602C7421" w:rsidR="009F5359" w:rsidRDefault="009F5359">
      <w:pPr>
        <w:pStyle w:val="Textocomentario"/>
      </w:pPr>
      <w:r>
        <w:rPr>
          <w:rStyle w:val="Refdecomentario"/>
        </w:rPr>
        <w:annotationRef/>
      </w:r>
      <w:r>
        <w:t>Delete figure</w:t>
      </w:r>
    </w:p>
  </w:comment>
  <w:comment w:id="129" w:author="Carlos Calderon del Cid" w:date="2023-06-12T20:33:00Z" w:initials="CCdC">
    <w:p w14:paraId="540FD621" w14:textId="251D32B5" w:rsidR="00F21ECF" w:rsidRDefault="00F21ECF">
      <w:pPr>
        <w:pStyle w:val="Textocomentario"/>
      </w:pPr>
      <w:r>
        <w:rPr>
          <w:rStyle w:val="Refdecomentario"/>
        </w:rPr>
        <w:annotationRef/>
      </w:r>
      <w:r>
        <w:t>Supplementary SM3</w:t>
      </w:r>
    </w:p>
  </w:comment>
  <w:comment w:id="131" w:author="HAUFFE Torsten" w:date="2023-05-24T09:14:00Z" w:initials="HT">
    <w:p w14:paraId="246FF8BF" w14:textId="6BAE9750" w:rsidR="009F5359" w:rsidRDefault="009F5359">
      <w:pPr>
        <w:pStyle w:val="Textocomentario"/>
      </w:pPr>
      <w:r>
        <w:rPr>
          <w:rStyle w:val="Refdecomentario"/>
        </w:rPr>
        <w:annotationRef/>
      </w:r>
      <w:r>
        <w:t>Delete figure</w:t>
      </w:r>
    </w:p>
  </w:comment>
  <w:comment w:id="132" w:author="Carlos Calderon del Cid" w:date="2023-06-12T20:33:00Z" w:initials="CCdC">
    <w:p w14:paraId="739891B1" w14:textId="1E0AF86C" w:rsidR="00F21ECF" w:rsidRDefault="00F21ECF">
      <w:pPr>
        <w:pStyle w:val="Textocomentario"/>
      </w:pPr>
      <w:r>
        <w:rPr>
          <w:rStyle w:val="Refdecomentario"/>
        </w:rPr>
        <w:annotationRef/>
      </w:r>
      <w:r>
        <w:t>Supplementary SM4</w:t>
      </w:r>
    </w:p>
  </w:comment>
  <w:comment w:id="134" w:author="HAUFFE Torsten" w:date="2023-05-24T09:47:00Z" w:initials="HT">
    <w:p w14:paraId="5BF8BB5E" w14:textId="77777777" w:rsidR="009F5359" w:rsidRDefault="009F5359">
      <w:pPr>
        <w:pStyle w:val="Textocomentario"/>
      </w:pPr>
      <w:r>
        <w:rPr>
          <w:rStyle w:val="Refdecomentario"/>
        </w:rPr>
        <w:annotationRef/>
      </w:r>
      <w:r>
        <w:t xml:space="preserve">Write frequency instead of tree number. Tree number sound like the index of the </w:t>
      </w:r>
      <w:proofErr w:type="gramStart"/>
      <w:r>
        <w:t>tree( i.e.</w:t>
      </w:r>
      <w:proofErr w:type="gramEnd"/>
      <w:r>
        <w:t xml:space="preserve"> in tree #73 we confused the oldest with the youngest species).</w:t>
      </w:r>
    </w:p>
    <w:p w14:paraId="55951804" w14:textId="30F69C7C" w:rsidR="009F5359" w:rsidRDefault="009F5359">
      <w:pPr>
        <w:pStyle w:val="Textocomentario"/>
      </w:pPr>
      <w:r>
        <w:t>What is “</w:t>
      </w:r>
      <w:proofErr w:type="spellStart"/>
      <w:r>
        <w:t>sp</w:t>
      </w:r>
      <w:proofErr w:type="spellEnd"/>
      <w:r>
        <w:t>”? I know it is “species” but you cannot use abbreviations without explaining them in the caption. I would write “Delta true age” (The Greek letter Delta).</w:t>
      </w:r>
    </w:p>
    <w:p w14:paraId="78381D74" w14:textId="77777777" w:rsidR="009F5359" w:rsidRDefault="009F5359">
      <w:pPr>
        <w:pStyle w:val="Textocomentario"/>
      </w:pPr>
      <w:r>
        <w:t>You should add “extinction” to “intermediate” and “high”</w:t>
      </w:r>
    </w:p>
    <w:p w14:paraId="7DBF260D" w14:textId="5D0FA2B7" w:rsidR="009F5359" w:rsidRDefault="009F5359">
      <w:pPr>
        <w:pStyle w:val="Textocomentario"/>
      </w:pPr>
      <w:r>
        <w:t>I would move the “qualitatively wrong” to the left of the red line because this is the area of the plot where the wrong comparisons are. I also added to the caption what we understand as “qualitatively wrong”. No idea how you read papers but I always look first at the figures and I hat if I have to read all Methods to understand what the figures want to show.</w:t>
      </w:r>
    </w:p>
  </w:comment>
  <w:comment w:id="154" w:author="HAUFFE Torsten" w:date="2023-05-24T09:15:00Z" w:initials="HT">
    <w:p w14:paraId="23EFD2DF" w14:textId="4AC0A602" w:rsidR="009F5359" w:rsidRDefault="009F5359">
      <w:pPr>
        <w:pStyle w:val="Textocomentario"/>
      </w:pPr>
      <w:r>
        <w:rPr>
          <w:rStyle w:val="Refdecomentario"/>
        </w:rPr>
        <w:annotationRef/>
      </w:r>
      <w:r>
        <w:t>Delete figure</w:t>
      </w:r>
    </w:p>
  </w:comment>
  <w:comment w:id="155" w:author="Carlos Calderon del Cid" w:date="2023-06-12T20:32:00Z" w:initials="CCdC">
    <w:p w14:paraId="1AA32A31" w14:textId="05984453" w:rsidR="00F21ECF" w:rsidRDefault="00F21ECF">
      <w:pPr>
        <w:pStyle w:val="Textocomentario"/>
      </w:pPr>
      <w:r>
        <w:rPr>
          <w:rStyle w:val="Refdecomentario"/>
        </w:rPr>
        <w:annotationRef/>
      </w:r>
      <w:r>
        <w:t>Supplementary figure SM5</w:t>
      </w:r>
    </w:p>
  </w:comment>
  <w:comment w:id="157" w:author="HAUFFE Torsten" w:date="2023-05-24T09:15:00Z" w:initials="HT">
    <w:p w14:paraId="5BAD7038" w14:textId="314F2210" w:rsidR="009F5359" w:rsidRDefault="009F5359">
      <w:pPr>
        <w:pStyle w:val="Textocomentario"/>
      </w:pPr>
      <w:r>
        <w:rPr>
          <w:rStyle w:val="Refdecomentario"/>
        </w:rPr>
        <w:annotationRef/>
      </w:r>
      <w:r>
        <w:t>Delete figure</w:t>
      </w:r>
    </w:p>
  </w:comment>
  <w:comment w:id="158" w:author="Carlos Calderon del Cid" w:date="2023-06-12T20:40:00Z" w:initials="CCdC">
    <w:p w14:paraId="064647B0" w14:textId="51DEE579" w:rsidR="00F21ECF" w:rsidRDefault="00F21ECF">
      <w:pPr>
        <w:pStyle w:val="Textocomentario"/>
      </w:pPr>
      <w:r>
        <w:rPr>
          <w:rStyle w:val="Refdecomentario"/>
        </w:rPr>
        <w:annotationRef/>
      </w:r>
      <w:r>
        <w:t>Figure SM6</w:t>
      </w:r>
    </w:p>
  </w:comment>
  <w:comment w:id="160" w:author="HAUFFE Torsten" w:date="2023-05-24T10:07:00Z" w:initials="HT">
    <w:p w14:paraId="55EEC9CA" w14:textId="49E02AFD" w:rsidR="009F5359" w:rsidRDefault="009F5359">
      <w:pPr>
        <w:pStyle w:val="Textocomentario"/>
      </w:pPr>
      <w:r>
        <w:rPr>
          <w:rStyle w:val="Refdecomentario"/>
        </w:rPr>
        <w:annotationRef/>
      </w:r>
      <w:r>
        <w:t>I would add a panel with a scatterplot between true ages and phylogenetic age + line for the confidence interval. This helps to understand what “coverage” is and to make the point that although coverage is good, this is due to large confidence intervals. With this we can emphasize how little information there is in a phylogeny about species age. If you agree, I can modify the figure caption.</w:t>
      </w:r>
    </w:p>
  </w:comment>
  <w:comment w:id="162" w:author="HAUFFE Torsten" w:date="2023-05-24T10:10:00Z" w:initials="HT">
    <w:p w14:paraId="2CE74056" w14:textId="781AE71D" w:rsidR="009F5359" w:rsidRDefault="009F5359">
      <w:pPr>
        <w:pStyle w:val="Textocomentario"/>
      </w:pPr>
      <w:r>
        <w:rPr>
          <w:rStyle w:val="Refdecomentario"/>
        </w:rPr>
        <w:annotationRef/>
      </w:r>
      <w:r>
        <w:t xml:space="preserve">I need to understand the figure better before editing the caption. How is the “correct estimation” calculated? </w:t>
      </w:r>
    </w:p>
  </w:comment>
  <w:comment w:id="163" w:author="HAUFFE Torsten" w:date="2023-05-24T09:15:00Z" w:initials="HT">
    <w:p w14:paraId="43DA9EAC" w14:textId="42EE32AB" w:rsidR="009F5359" w:rsidRDefault="009F5359">
      <w:pPr>
        <w:pStyle w:val="Textocomentario"/>
      </w:pPr>
      <w:r>
        <w:rPr>
          <w:rStyle w:val="Refdecomentario"/>
        </w:rPr>
        <w:annotationRef/>
      </w:r>
      <w:r>
        <w:t>Delete figure</w:t>
      </w:r>
    </w:p>
  </w:comment>
  <w:comment w:id="164" w:author="HAUFFE Torsten" w:date="2023-05-24T09:15:00Z" w:initials="HT">
    <w:p w14:paraId="471AB172" w14:textId="00D85B59" w:rsidR="009F5359" w:rsidRDefault="009F5359">
      <w:pPr>
        <w:pStyle w:val="Textocomentario"/>
      </w:pPr>
      <w:r>
        <w:rPr>
          <w:rStyle w:val="Refdecomentario"/>
        </w:rPr>
        <w:annotationRef/>
      </w:r>
      <w:r>
        <w:t>Delete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A9939" w15:done="0"/>
  <w15:commentEx w15:paraId="132C1D84" w15:done="0"/>
  <w15:commentEx w15:paraId="4F9D5052" w15:done="0"/>
  <w15:commentEx w15:paraId="62B99698" w15:done="0"/>
  <w15:commentEx w15:paraId="4A3477A8" w15:done="0"/>
  <w15:commentEx w15:paraId="0B2840E4" w15:done="0"/>
  <w15:commentEx w15:paraId="50B81645" w15:done="0"/>
  <w15:commentEx w15:paraId="447E6384" w15:done="0"/>
  <w15:commentEx w15:paraId="3C1C3A24" w15:done="0"/>
  <w15:commentEx w15:paraId="63183F76" w15:done="0"/>
  <w15:commentEx w15:paraId="7C02F0FA" w15:done="0"/>
  <w15:commentEx w15:paraId="4B3AB267" w15:done="0"/>
  <w15:commentEx w15:paraId="4A444739" w15:done="0"/>
  <w15:commentEx w15:paraId="617C0FB8" w15:done="0"/>
  <w15:commentEx w15:paraId="2E5E980C" w15:done="0"/>
  <w15:commentEx w15:paraId="6E34C2D5" w15:done="0"/>
  <w15:commentEx w15:paraId="7D7AE821" w15:done="0"/>
  <w15:commentEx w15:paraId="400456DA" w15:done="0"/>
  <w15:commentEx w15:paraId="6F740020" w15:done="0"/>
  <w15:commentEx w15:paraId="6640325E" w15:done="0"/>
  <w15:commentEx w15:paraId="3CFBB28B" w15:done="0"/>
  <w15:commentEx w15:paraId="5035B63F" w15:done="0"/>
  <w15:commentEx w15:paraId="379D7B02" w15:done="0"/>
  <w15:commentEx w15:paraId="37BF43E9" w15:done="0"/>
  <w15:commentEx w15:paraId="7E6C3794" w15:done="0"/>
  <w15:commentEx w15:paraId="348248F9" w15:done="0"/>
  <w15:commentEx w15:paraId="2DB7A642" w15:done="0"/>
  <w15:commentEx w15:paraId="39627E61" w15:done="0"/>
  <w15:commentEx w15:paraId="1F9FDE2C" w15:done="0"/>
  <w15:commentEx w15:paraId="0AE3A246" w15:done="0"/>
  <w15:commentEx w15:paraId="540FD621" w15:paraIdParent="0AE3A246" w15:done="0"/>
  <w15:commentEx w15:paraId="246FF8BF" w15:done="0"/>
  <w15:commentEx w15:paraId="739891B1" w15:paraIdParent="246FF8BF" w15:done="0"/>
  <w15:commentEx w15:paraId="7DBF260D" w15:done="0"/>
  <w15:commentEx w15:paraId="23EFD2DF" w15:done="0"/>
  <w15:commentEx w15:paraId="1AA32A31" w15:paraIdParent="23EFD2DF" w15:done="0"/>
  <w15:commentEx w15:paraId="5BAD7038" w15:done="0"/>
  <w15:commentEx w15:paraId="064647B0" w15:paraIdParent="5BAD7038" w15:done="0"/>
  <w15:commentEx w15:paraId="55EEC9CA" w15:done="0"/>
  <w15:commentEx w15:paraId="2CE74056" w15:done="0"/>
  <w15:commentEx w15:paraId="43DA9EAC" w15:done="0"/>
  <w15:commentEx w15:paraId="471AB1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1FF94" w16cex:dateUtc="2023-06-12T23:33:00Z"/>
  <w16cex:commentExtensible w16cex:durableId="2831FF8C" w16cex:dateUtc="2023-06-12T23:33:00Z"/>
  <w16cex:commentExtensible w16cex:durableId="2831FF71" w16cex:dateUtc="2023-06-12T23:32:00Z"/>
  <w16cex:commentExtensible w16cex:durableId="2832013D" w16cex:dateUtc="2023-06-12T2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A9939" w16cid:durableId="28183A10"/>
  <w16cid:commentId w16cid:paraId="132C1D84" w16cid:durableId="28183DFA"/>
  <w16cid:commentId w16cid:paraId="4F9D5052" w16cid:durableId="28183E63"/>
  <w16cid:commentId w16cid:paraId="62B99698" w16cid:durableId="28183F44"/>
  <w16cid:commentId w16cid:paraId="4A3477A8" w16cid:durableId="28183FD2"/>
  <w16cid:commentId w16cid:paraId="0B2840E4" w16cid:durableId="28184505"/>
  <w16cid:commentId w16cid:paraId="50B81645" w16cid:durableId="2818419A"/>
  <w16cid:commentId w16cid:paraId="447E6384" w16cid:durableId="28184676"/>
  <w16cid:commentId w16cid:paraId="3C1C3A24" w16cid:durableId="28186176"/>
  <w16cid:commentId w16cid:paraId="63183F76" w16cid:durableId="2818649C"/>
  <w16cid:commentId w16cid:paraId="7C02F0FA" w16cid:durableId="28186208"/>
  <w16cid:commentId w16cid:paraId="4B3AB267" w16cid:durableId="2818623D"/>
  <w16cid:commentId w16cid:paraId="4A444739" w16cid:durableId="281846C9"/>
  <w16cid:commentId w16cid:paraId="617C0FB8" w16cid:durableId="281837DD"/>
  <w16cid:commentId w16cid:paraId="2E5E980C" w16cid:durableId="281843AF"/>
  <w16cid:commentId w16cid:paraId="6E34C2D5" w16cid:durableId="28184450"/>
  <w16cid:commentId w16cid:paraId="7D7AE821" w16cid:durableId="28184487"/>
  <w16cid:commentId w16cid:paraId="400456DA" w16cid:durableId="2818476E"/>
  <w16cid:commentId w16cid:paraId="6F740020" w16cid:durableId="281837DE"/>
  <w16cid:commentId w16cid:paraId="6640325E" w16cid:durableId="281857E6"/>
  <w16cid:commentId w16cid:paraId="3CFBB28B" w16cid:durableId="28185A69"/>
  <w16cid:commentId w16cid:paraId="5035B63F" w16cid:durableId="281837DF"/>
  <w16cid:commentId w16cid:paraId="379D7B02" w16cid:durableId="281837E0"/>
  <w16cid:commentId w16cid:paraId="37BF43E9" w16cid:durableId="28185971"/>
  <w16cid:commentId w16cid:paraId="7E6C3794" w16cid:durableId="28185AE5"/>
  <w16cid:commentId w16cid:paraId="348248F9" w16cid:durableId="28185524"/>
  <w16cid:commentId w16cid:paraId="2DB7A642" w16cid:durableId="2818564B"/>
  <w16cid:commentId w16cid:paraId="39627E61" w16cid:durableId="281853F8"/>
  <w16cid:commentId w16cid:paraId="1F9FDE2C" w16cid:durableId="28185405"/>
  <w16cid:commentId w16cid:paraId="0AE3A246" w16cid:durableId="2818540B"/>
  <w16cid:commentId w16cid:paraId="540FD621" w16cid:durableId="2831FF94"/>
  <w16cid:commentId w16cid:paraId="246FF8BF" w16cid:durableId="28185411"/>
  <w16cid:commentId w16cid:paraId="739891B1" w16cid:durableId="2831FF8C"/>
  <w16cid:commentId w16cid:paraId="7DBF260D" w16cid:durableId="28185BC2"/>
  <w16cid:commentId w16cid:paraId="23EFD2DF" w16cid:durableId="2818541C"/>
  <w16cid:commentId w16cid:paraId="1AA32A31" w16cid:durableId="2831FF71"/>
  <w16cid:commentId w16cid:paraId="5BAD7038" w16cid:durableId="28185422"/>
  <w16cid:commentId w16cid:paraId="064647B0" w16cid:durableId="2832013D"/>
  <w16cid:commentId w16cid:paraId="55EEC9CA" w16cid:durableId="2818606F"/>
  <w16cid:commentId w16cid:paraId="2CE74056" w16cid:durableId="2818610D"/>
  <w16cid:commentId w16cid:paraId="43DA9EAC" w16cid:durableId="2818542F"/>
  <w16cid:commentId w16cid:paraId="471AB172" w16cid:durableId="281854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Droid Sans Devanaga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0C8"/>
    <w:multiLevelType w:val="multilevel"/>
    <w:tmpl w:val="A13C1A9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EE15A83"/>
    <w:multiLevelType w:val="multilevel"/>
    <w:tmpl w:val="32F2E0D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 w15:restartNumberingAfterBreak="0">
    <w:nsid w:val="67433A57"/>
    <w:multiLevelType w:val="hybridMultilevel"/>
    <w:tmpl w:val="A244BA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69ED79F6"/>
    <w:multiLevelType w:val="multilevel"/>
    <w:tmpl w:val="4836BDB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4" w15:restartNumberingAfterBreak="0">
    <w:nsid w:val="7ED62971"/>
    <w:multiLevelType w:val="multilevel"/>
    <w:tmpl w:val="012403E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num w:numId="1" w16cid:durableId="1889416846">
    <w:abstractNumId w:val="1"/>
  </w:num>
  <w:num w:numId="2" w16cid:durableId="947278910">
    <w:abstractNumId w:val="4"/>
  </w:num>
  <w:num w:numId="3" w16cid:durableId="1114255427">
    <w:abstractNumId w:val="3"/>
  </w:num>
  <w:num w:numId="4" w16cid:durableId="702094256">
    <w:abstractNumId w:val="0"/>
  </w:num>
  <w:num w:numId="5" w16cid:durableId="106394653">
    <w:abstractNumId w:val="1"/>
  </w:num>
  <w:num w:numId="6" w16cid:durableId="74859053">
    <w:abstractNumId w:val="1"/>
  </w:num>
  <w:num w:numId="7" w16cid:durableId="307244941">
    <w:abstractNumId w:val="1"/>
  </w:num>
  <w:num w:numId="8" w16cid:durableId="1219708744">
    <w:abstractNumId w:val="1"/>
  </w:num>
  <w:num w:numId="9" w16cid:durableId="1101299541">
    <w:abstractNumId w:val="1"/>
  </w:num>
  <w:num w:numId="10" w16cid:durableId="1117332767">
    <w:abstractNumId w:val="1"/>
  </w:num>
  <w:num w:numId="11" w16cid:durableId="421537985">
    <w:abstractNumId w:val="1"/>
  </w:num>
  <w:num w:numId="12" w16cid:durableId="1351292969">
    <w:abstractNumId w:val="1"/>
  </w:num>
  <w:num w:numId="13" w16cid:durableId="16372252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UFFE Torsten">
    <w15:presenceInfo w15:providerId="AD" w15:userId="S-1-5-21-2566597735-43548539-3886347749-141402"/>
  </w15:person>
  <w15:person w15:author="Carlos Calderon del Cid">
    <w15:presenceInfo w15:providerId="Windows Live" w15:userId="0f3ba8ef2a3529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trackRevisions/>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FA56D5"/>
    <w:rsid w:val="0003036C"/>
    <w:rsid w:val="0004172B"/>
    <w:rsid w:val="00051C4E"/>
    <w:rsid w:val="00077176"/>
    <w:rsid w:val="00086D9C"/>
    <w:rsid w:val="001F24B2"/>
    <w:rsid w:val="002C159A"/>
    <w:rsid w:val="00357EAE"/>
    <w:rsid w:val="004330FA"/>
    <w:rsid w:val="004B3BFA"/>
    <w:rsid w:val="004E70C2"/>
    <w:rsid w:val="005071D5"/>
    <w:rsid w:val="005938D8"/>
    <w:rsid w:val="005F4841"/>
    <w:rsid w:val="006F637B"/>
    <w:rsid w:val="007B3CB2"/>
    <w:rsid w:val="007C7B79"/>
    <w:rsid w:val="007F5ED7"/>
    <w:rsid w:val="00830691"/>
    <w:rsid w:val="00890319"/>
    <w:rsid w:val="008A5FE8"/>
    <w:rsid w:val="00903A35"/>
    <w:rsid w:val="00963E09"/>
    <w:rsid w:val="00972309"/>
    <w:rsid w:val="009C0C98"/>
    <w:rsid w:val="009F4F65"/>
    <w:rsid w:val="009F5359"/>
    <w:rsid w:val="00A02AEE"/>
    <w:rsid w:val="00A4592B"/>
    <w:rsid w:val="00B55D8D"/>
    <w:rsid w:val="00BD14C5"/>
    <w:rsid w:val="00CB252B"/>
    <w:rsid w:val="00CF2FA9"/>
    <w:rsid w:val="00CF5C26"/>
    <w:rsid w:val="00DA1D18"/>
    <w:rsid w:val="00DF6CD4"/>
    <w:rsid w:val="00E21D65"/>
    <w:rsid w:val="00E54942"/>
    <w:rsid w:val="00E801C3"/>
    <w:rsid w:val="00EF6D5B"/>
    <w:rsid w:val="00F21ECF"/>
    <w:rsid w:val="00F64D4C"/>
    <w:rsid w:val="00FA24DE"/>
    <w:rsid w:val="00FA56D5"/>
    <w:rsid w:val="00FD197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E6591"/>
  <w15:docId w15:val="{2DCF7E85-A253-481A-A5EB-441715723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DescripcinCar">
    <w:name w:val="Descripción Car"/>
    <w:basedOn w:val="Fuentedeprrafopredeter"/>
    <w:link w:val="Descripcin"/>
    <w:qFormat/>
  </w:style>
  <w:style w:type="character" w:customStyle="1" w:styleId="VerbatimChar">
    <w:name w:val="Verbatim Char"/>
    <w:basedOn w:val="DescripcinCar"/>
    <w:link w:val="SourceCode"/>
    <w:qFormat/>
    <w:rPr>
      <w:rFonts w:ascii="Consolas" w:hAnsi="Consolas"/>
      <w:sz w:val="22"/>
    </w:rPr>
  </w:style>
  <w:style w:type="character" w:customStyle="1" w:styleId="SectionNumber">
    <w:name w:val="Section Number"/>
    <w:basedOn w:val="DescripcinCar"/>
    <w:qFormat/>
  </w:style>
  <w:style w:type="character" w:customStyle="1" w:styleId="FootnoteCharacters">
    <w:name w:val="Footnote Characters"/>
    <w:basedOn w:val="DescripcinCar"/>
    <w:qFormat/>
    <w:rPr>
      <w:vertAlign w:val="superscript"/>
    </w:rPr>
  </w:style>
  <w:style w:type="character" w:styleId="Refdenotaalpie">
    <w:name w:val="footnote reference"/>
    <w:rPr>
      <w:vertAlign w:val="superscript"/>
    </w:rPr>
  </w:style>
  <w:style w:type="character" w:styleId="Hipervnculo">
    <w:name w:val="Hyperlink"/>
    <w:basedOn w:val="Descripcin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color w:val="008000"/>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styleId="Refdecomentario">
    <w:name w:val="annotation reference"/>
    <w:basedOn w:val="Fuentedeprrafopredeter"/>
    <w:semiHidden/>
    <w:unhideWhenUsed/>
    <w:qFormat/>
    <w:rsid w:val="007B15B6"/>
    <w:rPr>
      <w:sz w:val="16"/>
      <w:szCs w:val="16"/>
    </w:rPr>
  </w:style>
  <w:style w:type="character" w:customStyle="1" w:styleId="TextocomentarioCar">
    <w:name w:val="Texto comentario Car"/>
    <w:basedOn w:val="Fuentedeprrafopredeter"/>
    <w:link w:val="Textocomentario"/>
    <w:semiHidden/>
    <w:qFormat/>
    <w:rsid w:val="007B15B6"/>
    <w:rPr>
      <w:sz w:val="20"/>
      <w:szCs w:val="20"/>
    </w:rPr>
  </w:style>
  <w:style w:type="character" w:customStyle="1" w:styleId="AsuntodelcomentarioCar">
    <w:name w:val="Asunto del comentario Car"/>
    <w:basedOn w:val="TextocomentarioCar"/>
    <w:link w:val="Asuntodelcomentario"/>
    <w:semiHidden/>
    <w:qFormat/>
    <w:rsid w:val="007B15B6"/>
    <w:rPr>
      <w:b/>
      <w:bCs/>
      <w:sz w:val="20"/>
      <w:szCs w:val="20"/>
    </w:rPr>
  </w:style>
  <w:style w:type="character" w:customStyle="1" w:styleId="EncabezadoCar">
    <w:name w:val="Encabezado Car"/>
    <w:basedOn w:val="Fuentedeprrafopredeter"/>
    <w:link w:val="Encabezado"/>
    <w:qFormat/>
    <w:rsid w:val="007C635C"/>
  </w:style>
  <w:style w:type="character" w:customStyle="1" w:styleId="PiedepginaCar">
    <w:name w:val="Pie de página Car"/>
    <w:basedOn w:val="Fuentedeprrafopredeter"/>
    <w:link w:val="Piedepgina"/>
    <w:qFormat/>
    <w:rsid w:val="007C635C"/>
  </w:style>
  <w:style w:type="character" w:styleId="Nmerodelnea">
    <w:name w:val="line number"/>
  </w:style>
  <w:style w:type="paragraph" w:customStyle="1" w:styleId="Heading">
    <w:name w:val="Heading"/>
    <w:basedOn w:val="Normal"/>
    <w:next w:val="Textoindependiente"/>
    <w:qFormat/>
    <w:pPr>
      <w:keepNext/>
      <w:spacing w:before="240" w:after="120"/>
    </w:pPr>
    <w:rPr>
      <w:rFonts w:ascii="Liberation Sans" w:eastAsia="Droid Sans Fallback" w:hAnsi="Liberation Sans" w:cs="Droid Sans Devanagari"/>
      <w:sz w:val="28"/>
      <w:szCs w:val="28"/>
    </w:rPr>
  </w:style>
  <w:style w:type="paragraph" w:styleId="Textoindependiente">
    <w:name w:val="Body Text"/>
    <w:basedOn w:val="Normal"/>
    <w:qFormat/>
    <w:pPr>
      <w:spacing w:before="180" w:after="180"/>
    </w:pPr>
  </w:style>
  <w:style w:type="paragraph" w:styleId="Lista">
    <w:name w:val="List"/>
    <w:basedOn w:val="Textoindependiente"/>
    <w:rPr>
      <w:rFonts w:cs="Droid Sans Devanagari"/>
    </w:rPr>
  </w:style>
  <w:style w:type="paragraph" w:styleId="Descripcin">
    <w:name w:val="caption"/>
    <w:basedOn w:val="Normal"/>
    <w:link w:val="DescripcinCar"/>
    <w:qFormat/>
    <w:pPr>
      <w:spacing w:after="120"/>
    </w:pPr>
    <w:rPr>
      <w:i/>
    </w:rPr>
  </w:style>
  <w:style w:type="paragraph" w:customStyle="1" w:styleId="Index">
    <w:name w:val="Index"/>
    <w:basedOn w:val="Normal"/>
    <w:qFormat/>
    <w:pPr>
      <w:suppressLineNumbers/>
    </w:pPr>
    <w:rPr>
      <w:rFonts w:cs="Droid Sans Devanagari"/>
    </w:r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spacing w:after="200"/>
      <w:jc w:val="center"/>
    </w:pPr>
  </w:style>
  <w:style w:type="paragraph" w:styleId="Fecha">
    <w:name w:val="Date"/>
    <w:next w:val="Textoindependiente"/>
    <w:qFormat/>
    <w:pPr>
      <w:keepNext/>
      <w:keepLines/>
      <w:spacing w:after="200"/>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Descripcin"/>
    <w:qFormat/>
    <w:pPr>
      <w:keepNext/>
    </w:pPr>
  </w:style>
  <w:style w:type="paragraph" w:customStyle="1" w:styleId="ImageCaption">
    <w:name w:val="Image Caption"/>
    <w:basedOn w:val="Descripcin"/>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tulodendice">
    <w:name w:val="index heading"/>
    <w:basedOn w:val="Heading"/>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qFormat/>
  </w:style>
  <w:style w:type="paragraph" w:styleId="Revisin">
    <w:name w:val="Revision"/>
    <w:semiHidden/>
    <w:qFormat/>
    <w:rsid w:val="007B15B6"/>
  </w:style>
  <w:style w:type="paragraph" w:styleId="Textocomentario">
    <w:name w:val="annotation text"/>
    <w:basedOn w:val="Normal"/>
    <w:link w:val="TextocomentarioCar"/>
    <w:semiHidden/>
    <w:unhideWhenUsed/>
    <w:qFormat/>
    <w:rsid w:val="007B15B6"/>
    <w:rPr>
      <w:sz w:val="20"/>
      <w:szCs w:val="20"/>
    </w:rPr>
  </w:style>
  <w:style w:type="paragraph" w:styleId="Asuntodelcomentario">
    <w:name w:val="annotation subject"/>
    <w:basedOn w:val="Textocomentario"/>
    <w:next w:val="Textocomentario"/>
    <w:link w:val="AsuntodelcomentarioCar"/>
    <w:semiHidden/>
    <w:unhideWhenUsed/>
    <w:qFormat/>
    <w:rsid w:val="007B15B6"/>
    <w:rPr>
      <w:b/>
      <w:bCs/>
    </w:rPr>
  </w:style>
  <w:style w:type="paragraph" w:customStyle="1" w:styleId="HeaderandFooter">
    <w:name w:val="Header and Footer"/>
    <w:basedOn w:val="Normal"/>
    <w:qFormat/>
  </w:style>
  <w:style w:type="paragraph" w:styleId="Encabezado">
    <w:name w:val="header"/>
    <w:basedOn w:val="Normal"/>
    <w:link w:val="EncabezadoCar"/>
    <w:unhideWhenUsed/>
    <w:rsid w:val="007C635C"/>
    <w:pPr>
      <w:tabs>
        <w:tab w:val="center" w:pos="4513"/>
        <w:tab w:val="right" w:pos="9026"/>
      </w:tabs>
      <w:spacing w:after="0"/>
    </w:pPr>
  </w:style>
  <w:style w:type="paragraph" w:styleId="Piedepgina">
    <w:name w:val="footer"/>
    <w:basedOn w:val="Normal"/>
    <w:link w:val="PiedepginaCar"/>
    <w:unhideWhenUsed/>
    <w:rsid w:val="007C635C"/>
    <w:pPr>
      <w:tabs>
        <w:tab w:val="center" w:pos="4513"/>
        <w:tab w:val="right" w:pos="9026"/>
      </w:tabs>
      <w:spacing w:after="0"/>
    </w:p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Textodeglobo">
    <w:name w:val="Balloon Text"/>
    <w:basedOn w:val="Normal"/>
    <w:link w:val="TextodegloboCar"/>
    <w:semiHidden/>
    <w:unhideWhenUsed/>
    <w:rsid w:val="009C0C98"/>
    <w:pPr>
      <w:spacing w:after="0"/>
    </w:pPr>
    <w:rPr>
      <w:rFonts w:ascii="Segoe UI" w:hAnsi="Segoe UI" w:cs="Segoe UI"/>
      <w:sz w:val="18"/>
      <w:szCs w:val="18"/>
    </w:rPr>
  </w:style>
  <w:style w:type="character" w:customStyle="1" w:styleId="TextodegloboCar">
    <w:name w:val="Texto de globo Car"/>
    <w:basedOn w:val="Fuentedeprrafopredeter"/>
    <w:link w:val="Textodeglobo"/>
    <w:semiHidden/>
    <w:rsid w:val="009C0C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doi.org/10.1038/s41598-022-26010-7"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comments" Target="comments.xml"/><Relationship Id="rId15" Type="http://schemas.microsoft.com/office/2018/08/relationships/commentsExtensible" Target="commentsExtensible.xml"/><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355</TotalTime>
  <Pages>23</Pages>
  <Words>4008</Words>
  <Characters>22049</Characters>
  <Application>Microsoft Office Word</Application>
  <DocSecurity>0</DocSecurity>
  <Lines>183</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On the estimation of species age from phylogenetic trees</vt:lpstr>
      <vt:lpstr>On the estimation of species age from phylogenetic trees</vt:lpstr>
    </vt:vector>
  </TitlesOfParts>
  <Company>UNIFR</Company>
  <LinksUpToDate>false</LinksUpToDate>
  <CharactersWithSpaces>26005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estimation of species age from phylogenetic trees</dc:title>
  <dc:subject/>
  <dc:creator>Carlos Calderón del Cid; Torsten Hauffe; Juan D. Carrillo; Daniele Silvestro</dc:creator>
  <dc:description/>
  <cp:lastModifiedBy>Carlos Calderon del Cid</cp:lastModifiedBy>
  <cp:revision>114</cp:revision>
  <dcterms:created xsi:type="dcterms:W3CDTF">2023-05-09T08:21:00Z</dcterms:created>
  <dcterms:modified xsi:type="dcterms:W3CDTF">2023-06-14T03:50:00Z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ies>
</file>